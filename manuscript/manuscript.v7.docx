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162F96" w14:textId="77777777" w:rsidR="0043062E" w:rsidRDefault="0043062E" w:rsidP="0001768F">
      <w:pPr>
        <w:adjustRightInd w:val="0"/>
        <w:snapToGrid w:val="0"/>
        <w:spacing w:before="240" w:line="240" w:lineRule="auto"/>
        <w:jc w:val="left"/>
        <w:rPr>
          <w:bCs/>
          <w:i/>
          <w:snapToGrid w:val="0"/>
          <w:color w:val="auto"/>
          <w14:ligatures w14:val="standardContextual"/>
        </w:rPr>
      </w:pPr>
    </w:p>
    <w:p w14:paraId="39E01312" w14:textId="4547D07D" w:rsidR="0069638C" w:rsidRPr="00D55902" w:rsidRDefault="0069638C" w:rsidP="0001768F">
      <w:pPr>
        <w:adjustRightInd w:val="0"/>
        <w:snapToGrid w:val="0"/>
        <w:spacing w:before="240" w:line="240" w:lineRule="auto"/>
        <w:jc w:val="left"/>
        <w:rPr>
          <w:bCs/>
          <w:i/>
          <w:snapToGrid w:val="0"/>
          <w:color w:val="auto"/>
          <w14:ligatures w14:val="standardContextual"/>
        </w:rPr>
      </w:pPr>
      <w:r w:rsidRPr="00D55902">
        <w:rPr>
          <w:bCs/>
          <w:i/>
          <w:snapToGrid w:val="0"/>
          <w:color w:val="auto"/>
          <w14:ligatures w14:val="standardContextual"/>
        </w:rPr>
        <w:t>Article</w:t>
      </w:r>
    </w:p>
    <w:p w14:paraId="64486524" w14:textId="19DFA472" w:rsidR="0069638C" w:rsidRPr="00D55902" w:rsidRDefault="0069638C" w:rsidP="0001768F">
      <w:pPr>
        <w:adjustRightInd w:val="0"/>
        <w:snapToGrid w:val="0"/>
        <w:spacing w:after="240" w:line="240" w:lineRule="atLeast"/>
        <w:jc w:val="left"/>
        <w:rPr>
          <w:b/>
          <w:iCs/>
          <w:snapToGrid w:val="0"/>
          <w:color w:val="auto"/>
          <w:sz w:val="36"/>
          <w:szCs w:val="36"/>
          <w14:ligatures w14:val="standardContextual"/>
        </w:rPr>
      </w:pPr>
      <w:r w:rsidRPr="00D55902">
        <w:rPr>
          <w:b/>
          <w:bCs/>
          <w:iCs/>
          <w:snapToGrid w:val="0"/>
          <w:color w:val="auto"/>
          <w:sz w:val="36"/>
          <w:szCs w:val="36"/>
          <w14:ligatures w14:val="standardContextual"/>
        </w:rPr>
        <w:t xml:space="preserve">Efficacy of Biological and Chemical Control Agents Against </w:t>
      </w:r>
      <w:r w:rsidR="0001768F" w:rsidRPr="00D55902">
        <w:rPr>
          <w:b/>
          <w:bCs/>
          <w:iCs/>
          <w:snapToGrid w:val="0"/>
          <w:color w:val="auto"/>
          <w:sz w:val="36"/>
          <w:szCs w:val="36"/>
          <w14:ligatures w14:val="standardContextual"/>
        </w:rPr>
        <w:br/>
      </w:r>
      <w:r w:rsidRPr="00D55902">
        <w:rPr>
          <w:b/>
          <w:bCs/>
          <w:iCs/>
          <w:snapToGrid w:val="0"/>
          <w:color w:val="auto"/>
          <w:sz w:val="36"/>
          <w:szCs w:val="36"/>
          <w14:ligatures w14:val="standardContextual"/>
        </w:rPr>
        <w:t>the Potato Psyllid (</w:t>
      </w:r>
      <w:r w:rsidRPr="00D55902">
        <w:rPr>
          <w:b/>
          <w:bCs/>
          <w:i/>
          <w:snapToGrid w:val="0"/>
          <w:color w:val="auto"/>
          <w:sz w:val="36"/>
          <w:szCs w:val="36"/>
          <w14:ligatures w14:val="standardContextual"/>
        </w:rPr>
        <w:t>Bactericera cockerelli</w:t>
      </w:r>
      <w:r w:rsidRPr="00D55902">
        <w:rPr>
          <w:b/>
          <w:bCs/>
          <w:iCs/>
          <w:snapToGrid w:val="0"/>
          <w:color w:val="auto"/>
          <w:sz w:val="36"/>
          <w:szCs w:val="36"/>
          <w14:ligatures w14:val="standardContextual"/>
        </w:rPr>
        <w:t xml:space="preserve"> Šulc) Under </w:t>
      </w:r>
      <w:r w:rsidR="0001768F" w:rsidRPr="00D55902">
        <w:rPr>
          <w:b/>
          <w:bCs/>
          <w:iCs/>
          <w:snapToGrid w:val="0"/>
          <w:color w:val="auto"/>
          <w:sz w:val="36"/>
          <w:szCs w:val="36"/>
          <w14:ligatures w14:val="standardContextual"/>
        </w:rPr>
        <w:br/>
      </w:r>
      <w:r w:rsidRPr="00D55902">
        <w:rPr>
          <w:b/>
          <w:bCs/>
          <w:iCs/>
          <w:snapToGrid w:val="0"/>
          <w:color w:val="auto"/>
          <w:sz w:val="36"/>
          <w:szCs w:val="36"/>
          <w14:ligatures w14:val="standardContextual"/>
        </w:rPr>
        <w:t>Field Conditions</w:t>
      </w:r>
    </w:p>
    <w:p w14:paraId="428A5FD4" w14:textId="77777777" w:rsidR="00A74F16" w:rsidRPr="00D55902" w:rsidRDefault="0069638C" w:rsidP="00D36F52">
      <w:pPr>
        <w:pStyle w:val="Textoindependiente"/>
        <w:adjustRightInd w:val="0"/>
        <w:snapToGrid w:val="0"/>
        <w:spacing w:after="360" w:line="260" w:lineRule="atLeast"/>
        <w:jc w:val="left"/>
        <w:rPr>
          <w:b/>
          <w:snapToGrid w:val="0"/>
          <w:color w:val="auto"/>
          <w:sz w:val="20"/>
          <w:cs/>
          <w:lang w:bidi="th-TH"/>
          <w14:ligatures w14:val="standardContextual"/>
        </w:rPr>
      </w:pPr>
      <w:commentRangeStart w:id="0"/>
      <w:commentRangeStart w:id="1"/>
      <w:r w:rsidRPr="00D55902">
        <w:rPr>
          <w:b/>
          <w:snapToGrid w:val="0"/>
          <w:color w:val="auto"/>
          <w:sz w:val="20"/>
          <w:highlight w:val="yellow"/>
          <w14:ligatures w14:val="standardContextual"/>
        </w:rPr>
        <w:t xml:space="preserve">Gabriela Cárdenas-Huamán </w:t>
      </w:r>
      <w:r w:rsidRPr="00D55902">
        <w:rPr>
          <w:b/>
          <w:snapToGrid w:val="0"/>
          <w:color w:val="auto"/>
          <w:sz w:val="20"/>
          <w:highlight w:val="yellow"/>
          <w:vertAlign w:val="superscript"/>
          <w14:ligatures w14:val="standardContextual"/>
        </w:rPr>
        <w:t>1</w:t>
      </w:r>
      <w:r w:rsidRPr="00D55902">
        <w:rPr>
          <w:b/>
          <w:snapToGrid w:val="0"/>
          <w:color w:val="auto"/>
          <w:sz w:val="20"/>
          <w:highlight w:val="yellow"/>
          <w14:ligatures w14:val="standardContextual"/>
        </w:rPr>
        <w:t>,</w:t>
      </w:r>
      <w:commentRangeEnd w:id="0"/>
      <w:r w:rsidR="00D36F52" w:rsidRPr="00D55902">
        <w:rPr>
          <w:rStyle w:val="Refdecomentario"/>
          <w:snapToGrid w:val="0"/>
          <w:color w:val="auto"/>
          <w:sz w:val="20"/>
          <w:szCs w:val="20"/>
          <w:lang w:eastAsia="zh-CN"/>
          <w14:ligatures w14:val="standardContextual"/>
        </w:rPr>
        <w:commentReference w:id="0"/>
      </w:r>
      <w:commentRangeEnd w:id="1"/>
      <w:r w:rsidR="004871C1">
        <w:rPr>
          <w:rStyle w:val="Refdecomentario"/>
          <w:lang w:eastAsia="zh-CN"/>
        </w:rPr>
        <w:commentReference w:id="1"/>
      </w:r>
      <w:r w:rsidRPr="00D55902">
        <w:rPr>
          <w:b/>
          <w:snapToGrid w:val="0"/>
          <w:color w:val="auto"/>
          <w:sz w:val="20"/>
          <w14:ligatures w14:val="standardContextual"/>
        </w:rPr>
        <w:t xml:space="preserve"> Henry Morocho-Romero </w:t>
      </w:r>
      <w:r w:rsidRPr="00D55902">
        <w:rPr>
          <w:b/>
          <w:snapToGrid w:val="0"/>
          <w:color w:val="auto"/>
          <w:sz w:val="20"/>
          <w:vertAlign w:val="superscript"/>
          <w14:ligatures w14:val="standardContextual"/>
        </w:rPr>
        <w:t>1</w:t>
      </w:r>
      <w:r w:rsidRPr="00D55902">
        <w:rPr>
          <w:b/>
          <w:snapToGrid w:val="0"/>
          <w:color w:val="auto"/>
          <w:sz w:val="20"/>
          <w14:ligatures w14:val="standardContextual"/>
        </w:rPr>
        <w:t xml:space="preserve">, Sebastian Casas-Niño </w:t>
      </w:r>
      <w:r w:rsidRPr="00D55902">
        <w:rPr>
          <w:b/>
          <w:snapToGrid w:val="0"/>
          <w:color w:val="auto"/>
          <w:sz w:val="20"/>
          <w:vertAlign w:val="superscript"/>
          <w14:ligatures w14:val="standardContextual"/>
        </w:rPr>
        <w:t>1</w:t>
      </w:r>
      <w:r w:rsidRPr="00D55902">
        <w:rPr>
          <w:b/>
          <w:snapToGrid w:val="0"/>
          <w:color w:val="auto"/>
          <w:sz w:val="20"/>
          <w14:ligatures w14:val="standardContextual"/>
        </w:rPr>
        <w:t xml:space="preserve">, Sandy Vilchez-Navarro </w:t>
      </w:r>
      <w:r w:rsidRPr="00D55902">
        <w:rPr>
          <w:b/>
          <w:snapToGrid w:val="0"/>
          <w:color w:val="auto"/>
          <w:sz w:val="20"/>
          <w:vertAlign w:val="superscript"/>
          <w14:ligatures w14:val="standardContextual"/>
        </w:rPr>
        <w:t>1</w:t>
      </w:r>
      <w:r w:rsidRPr="00D55902">
        <w:rPr>
          <w:b/>
          <w:snapToGrid w:val="0"/>
          <w:color w:val="auto"/>
          <w:sz w:val="20"/>
          <w14:ligatures w14:val="standardContextual"/>
        </w:rPr>
        <w:t xml:space="preserve">, </w:t>
      </w:r>
      <w:r w:rsidR="00A528B2" w:rsidRPr="00D55902">
        <w:rPr>
          <w:b/>
          <w:snapToGrid w:val="0"/>
          <w:color w:val="auto"/>
          <w:sz w:val="20"/>
          <w14:ligatures w14:val="standardContextual"/>
        </w:rPr>
        <w:br/>
      </w:r>
      <w:commentRangeStart w:id="2"/>
      <w:commentRangeStart w:id="3"/>
      <w:r w:rsidRPr="00D55902">
        <w:rPr>
          <w:b/>
          <w:snapToGrid w:val="0"/>
          <w:color w:val="auto"/>
          <w:sz w:val="20"/>
          <w:highlight w:val="yellow"/>
          <w14:ligatures w14:val="standardContextual"/>
        </w:rPr>
        <w:t xml:space="preserve">Leslie D. Velarde-Apaza </w:t>
      </w:r>
      <w:commentRangeEnd w:id="2"/>
      <w:r w:rsidR="00A96FEF" w:rsidRPr="00D55902">
        <w:rPr>
          <w:rStyle w:val="Refdecomentario"/>
          <w:color w:val="auto"/>
          <w:lang w:eastAsia="zh-CN"/>
        </w:rPr>
        <w:commentReference w:id="2"/>
      </w:r>
      <w:commentRangeEnd w:id="3"/>
      <w:r w:rsidR="008D4C66">
        <w:rPr>
          <w:rStyle w:val="Refdecomentario"/>
          <w:lang w:eastAsia="zh-CN"/>
        </w:rPr>
        <w:commentReference w:id="3"/>
      </w:r>
      <w:r w:rsidRPr="00D55902">
        <w:rPr>
          <w:b/>
          <w:snapToGrid w:val="0"/>
          <w:color w:val="auto"/>
          <w:sz w:val="20"/>
          <w:vertAlign w:val="superscript"/>
          <w14:ligatures w14:val="standardContextual"/>
        </w:rPr>
        <w:t>1</w:t>
      </w:r>
      <w:r w:rsidRPr="00D55902">
        <w:rPr>
          <w:b/>
          <w:snapToGrid w:val="0"/>
          <w:color w:val="auto"/>
          <w:sz w:val="20"/>
          <w14:ligatures w14:val="standardContextual"/>
        </w:rPr>
        <w:t xml:space="preserve">, Max Ramirez-Rojas </w:t>
      </w:r>
      <w:r w:rsidRPr="00D55902">
        <w:rPr>
          <w:b/>
          <w:snapToGrid w:val="0"/>
          <w:color w:val="auto"/>
          <w:sz w:val="20"/>
          <w:vertAlign w:val="superscript"/>
          <w14:ligatures w14:val="standardContextual"/>
        </w:rPr>
        <w:t>1</w:t>
      </w:r>
      <w:r w:rsidRPr="00D55902">
        <w:rPr>
          <w:b/>
          <w:snapToGrid w:val="0"/>
          <w:color w:val="auto"/>
          <w:sz w:val="20"/>
          <w14:ligatures w14:val="standardContextual"/>
        </w:rPr>
        <w:t xml:space="preserve">, Juancarlos Cruz </w:t>
      </w:r>
      <w:r w:rsidRPr="00D55902">
        <w:rPr>
          <w:b/>
          <w:snapToGrid w:val="0"/>
          <w:color w:val="auto"/>
          <w:sz w:val="20"/>
          <w:vertAlign w:val="superscript"/>
          <w14:ligatures w14:val="standardContextual"/>
        </w:rPr>
        <w:t>1</w:t>
      </w:r>
      <w:r w:rsidRPr="00D55902">
        <w:rPr>
          <w:b/>
          <w:snapToGrid w:val="0"/>
          <w:color w:val="auto"/>
          <w:sz w:val="20"/>
          <w14:ligatures w14:val="standardContextual"/>
        </w:rPr>
        <w:t xml:space="preserve"> and Flavio Lozano-Isla </w:t>
      </w:r>
      <w:r w:rsidRPr="00D55902">
        <w:rPr>
          <w:b/>
          <w:snapToGrid w:val="0"/>
          <w:color w:val="auto"/>
          <w:sz w:val="20"/>
          <w:vertAlign w:val="superscript"/>
          <w14:ligatures w14:val="standardContextual"/>
        </w:rPr>
        <w:t>1,2</w:t>
      </w:r>
      <w:r w:rsidR="00D36F52" w:rsidRPr="00D55902">
        <w:rPr>
          <w:b/>
          <w:snapToGrid w:val="0"/>
          <w:color w:val="auto"/>
          <w:sz w:val="20"/>
          <w:vertAlign w:val="superscript"/>
          <w14:ligatures w14:val="standardContextual"/>
        </w:rPr>
        <w:t>,</w:t>
      </w:r>
      <w:r w:rsidRPr="00D55902">
        <w:rPr>
          <w:b/>
          <w:snapToGrid w:val="0"/>
          <w:color w:val="auto"/>
          <w:sz w:val="20"/>
          <w14:ligatures w14:val="standardContextual"/>
        </w:rPr>
        <w:t>*</w:t>
      </w:r>
    </w:p>
    <w:p w14:paraId="320229CF" w14:textId="7314EA67" w:rsidR="0069638C" w:rsidRPr="00D55902" w:rsidRDefault="0069638C" w:rsidP="0064097D">
      <w:pPr>
        <w:pStyle w:val="Textoindependiente"/>
        <w:adjustRightInd w:val="0"/>
        <w:snapToGrid w:val="0"/>
        <w:spacing w:after="0" w:line="200" w:lineRule="atLeast"/>
        <w:ind w:left="2806" w:hanging="198"/>
        <w:jc w:val="left"/>
        <w:rPr>
          <w:iCs/>
          <w:snapToGrid w:val="0"/>
          <w:color w:val="auto"/>
          <w:sz w:val="16"/>
          <w:szCs w:val="16"/>
          <w14:ligatures w14:val="standardContextual"/>
        </w:rPr>
      </w:pPr>
      <w:r w:rsidRPr="00D55902">
        <w:rPr>
          <w:iCs/>
          <w:snapToGrid w:val="0"/>
          <w:color w:val="auto"/>
          <w:sz w:val="16"/>
          <w:szCs w:val="16"/>
          <w:vertAlign w:val="superscript"/>
          <w14:ligatures w14:val="standardContextual"/>
        </w:rPr>
        <w:t>1</w:t>
      </w:r>
      <w:r w:rsidRPr="00D55902">
        <w:rPr>
          <w:iCs/>
          <w:snapToGrid w:val="0"/>
          <w:color w:val="auto"/>
          <w:sz w:val="16"/>
          <w:szCs w:val="16"/>
          <w:cs/>
          <w14:ligatures w14:val="standardContextual"/>
        </w:rPr>
        <w:tab/>
      </w:r>
      <w:commentRangeStart w:id="4"/>
      <w:commentRangeStart w:id="5"/>
      <w:r w:rsidRPr="00D55902">
        <w:rPr>
          <w:iCs/>
          <w:snapToGrid w:val="0"/>
          <w:color w:val="auto"/>
          <w:sz w:val="16"/>
          <w:szCs w:val="16"/>
          <w:highlight w:val="yellow"/>
          <w14:ligatures w14:val="standardContextual"/>
        </w:rPr>
        <w:t>Dirección de Servicios Estratégicos Agrarios, Estación Experimental Agraria El Chira, Instituto Nacional de Innovación Agraria (INIA)</w:t>
      </w:r>
      <w:commentRangeEnd w:id="4"/>
      <w:r w:rsidR="007A22A3" w:rsidRPr="00D55902">
        <w:rPr>
          <w:rStyle w:val="Refdecomentario"/>
          <w:color w:val="auto"/>
          <w:lang w:eastAsia="zh-CN"/>
        </w:rPr>
        <w:commentReference w:id="4"/>
      </w:r>
      <w:commentRangeEnd w:id="5"/>
      <w:r w:rsidR="004871C1">
        <w:rPr>
          <w:rStyle w:val="Refdecomentario"/>
          <w:lang w:eastAsia="zh-CN"/>
        </w:rPr>
        <w:commentReference w:id="5"/>
      </w:r>
      <w:r w:rsidRPr="00D55902">
        <w:rPr>
          <w:iCs/>
          <w:snapToGrid w:val="0"/>
          <w:color w:val="auto"/>
          <w:sz w:val="16"/>
          <w:szCs w:val="16"/>
          <w14:ligatures w14:val="standardContextual"/>
        </w:rPr>
        <w:t xml:space="preserve">, Piura 20120, </w:t>
      </w:r>
      <w:r w:rsidR="00396E5D" w:rsidRPr="00D55902">
        <w:rPr>
          <w:iCs/>
          <w:snapToGrid w:val="0"/>
          <w:color w:val="auto"/>
          <w:sz w:val="16"/>
          <w:szCs w:val="16"/>
          <w14:ligatures w14:val="standardContextual"/>
        </w:rPr>
        <w:t>Peru</w:t>
      </w:r>
      <w:r w:rsidR="007A22A3" w:rsidRPr="00D55902">
        <w:rPr>
          <w:iCs/>
          <w:snapToGrid w:val="0"/>
          <w:color w:val="auto"/>
          <w:sz w:val="16"/>
          <w:szCs w:val="16"/>
          <w14:ligatures w14:val="standardContextual"/>
        </w:rPr>
        <w:t>;</w:t>
      </w:r>
      <w:r w:rsidR="00E91A57">
        <w:rPr>
          <w:iCs/>
          <w:snapToGrid w:val="0"/>
          <w:color w:val="auto"/>
          <w:sz w:val="16"/>
          <w:szCs w:val="16"/>
          <w14:ligatures w14:val="standardContextual"/>
        </w:rPr>
        <w:t xml:space="preserve"> </w:t>
      </w:r>
      <w:r w:rsidR="00E91A57" w:rsidRPr="00E91A57">
        <w:rPr>
          <w:snapToGrid w:val="0"/>
          <w:color w:val="auto"/>
          <w:sz w:val="16"/>
          <w:szCs w:val="8"/>
        </w:rPr>
        <w:t>proyectochira@inia.gob.pe</w:t>
      </w:r>
      <w:r w:rsidR="007A22A3" w:rsidRPr="00E91A57">
        <w:rPr>
          <w:iCs/>
          <w:snapToGrid w:val="0"/>
          <w:color w:val="auto"/>
          <w:sz w:val="8"/>
          <w:szCs w:val="8"/>
          <w14:ligatures w14:val="standardContextual"/>
        </w:rPr>
        <w:t xml:space="preserve"> </w:t>
      </w:r>
      <w:r w:rsidR="007A22A3" w:rsidRPr="00D55902">
        <w:rPr>
          <w:iCs/>
          <w:snapToGrid w:val="0"/>
          <w:color w:val="auto"/>
          <w:sz w:val="16"/>
          <w:szCs w:val="16"/>
          <w14:ligatures w14:val="standardContextual"/>
        </w:rPr>
        <w:br/>
      </w:r>
      <w:r w:rsidR="007A22A3" w:rsidRPr="00D55902">
        <w:rPr>
          <w:snapToGrid w:val="0"/>
          <w:color w:val="auto"/>
          <w:sz w:val="16"/>
          <w:szCs w:val="16"/>
          <w14:ligatures w14:val="standardContextual"/>
        </w:rPr>
        <w:t xml:space="preserve">20200607@lamolina.edu.pe (G.C.-H.); 0202018122@alumnos.unp.edu.pe (H.M.-R.); </w:t>
      </w:r>
      <w:r w:rsidR="007A22A3" w:rsidRPr="00D55902">
        <w:rPr>
          <w:snapToGrid w:val="0"/>
          <w:color w:val="auto"/>
          <w:sz w:val="16"/>
          <w:szCs w:val="16"/>
          <w14:ligatures w14:val="standardContextual"/>
        </w:rPr>
        <w:br/>
        <w:t xml:space="preserve">20140231@lamolina.edu.pe (S.C.-N.); 0202018140@alumnos.unp.edu.pe (S.V.-N.); </w:t>
      </w:r>
      <w:r w:rsidR="007A22A3" w:rsidRPr="00D55902">
        <w:rPr>
          <w:snapToGrid w:val="0"/>
          <w:color w:val="auto"/>
          <w:sz w:val="16"/>
          <w:szCs w:val="16"/>
          <w14:ligatures w14:val="standardContextual"/>
        </w:rPr>
        <w:br/>
        <w:t>leslie.velarde@upn.pe (L.D.V.-A.); proyectochira@inia.gob.pe (M.R.-R.); jcruz@inia.gob.pe (J.C.)</w:t>
      </w:r>
    </w:p>
    <w:p w14:paraId="180ABDF9" w14:textId="18152546" w:rsidR="0069638C" w:rsidRPr="00D55902" w:rsidRDefault="0069638C" w:rsidP="0064097D">
      <w:pPr>
        <w:pStyle w:val="Textoindependiente"/>
        <w:adjustRightInd w:val="0"/>
        <w:snapToGrid w:val="0"/>
        <w:spacing w:after="0" w:line="200" w:lineRule="atLeast"/>
        <w:ind w:left="2806" w:hanging="198"/>
        <w:jc w:val="left"/>
        <w:rPr>
          <w:iCs/>
          <w:snapToGrid w:val="0"/>
          <w:color w:val="auto"/>
          <w:sz w:val="16"/>
          <w:szCs w:val="16"/>
          <w14:ligatures w14:val="standardContextual"/>
        </w:rPr>
      </w:pPr>
      <w:r w:rsidRPr="00D55902">
        <w:rPr>
          <w:iCs/>
          <w:snapToGrid w:val="0"/>
          <w:color w:val="auto"/>
          <w:sz w:val="16"/>
          <w:szCs w:val="16"/>
          <w:vertAlign w:val="superscript"/>
          <w14:ligatures w14:val="standardContextual"/>
        </w:rPr>
        <w:t>2</w:t>
      </w:r>
      <w:r w:rsidRPr="00D55902">
        <w:rPr>
          <w:iCs/>
          <w:snapToGrid w:val="0"/>
          <w:color w:val="auto"/>
          <w:sz w:val="16"/>
          <w:szCs w:val="16"/>
          <w:cs/>
          <w14:ligatures w14:val="standardContextual"/>
        </w:rPr>
        <w:tab/>
      </w:r>
      <w:r w:rsidRPr="00D55902">
        <w:rPr>
          <w:iCs/>
          <w:snapToGrid w:val="0"/>
          <w:color w:val="auto"/>
          <w:sz w:val="16"/>
          <w:szCs w:val="16"/>
          <w14:ligatures w14:val="standardContextual"/>
        </w:rPr>
        <w:t xml:space="preserve">Facultad de Ingeniería y Ciencias Agrarias, Universidad Nacional Toribio Rodríguez de Mendoza de </w:t>
      </w:r>
      <w:r w:rsidR="0064097D" w:rsidRPr="00D55902">
        <w:rPr>
          <w:iCs/>
          <w:snapToGrid w:val="0"/>
          <w:color w:val="auto"/>
          <w:sz w:val="16"/>
          <w:szCs w:val="16"/>
          <w14:ligatures w14:val="standardContextual"/>
        </w:rPr>
        <w:br/>
      </w:r>
      <w:r w:rsidRPr="00D55902">
        <w:rPr>
          <w:iCs/>
          <w:snapToGrid w:val="0"/>
          <w:color w:val="auto"/>
          <w:sz w:val="16"/>
          <w:szCs w:val="16"/>
          <w14:ligatures w14:val="standardContextual"/>
        </w:rPr>
        <w:t xml:space="preserve">Amazonas (UNTRM), </w:t>
      </w:r>
      <w:r w:rsidR="00C50324" w:rsidRPr="00C50324">
        <w:rPr>
          <w:iCs/>
          <w:snapToGrid w:val="0"/>
          <w:color w:val="auto"/>
          <w:sz w:val="16"/>
          <w:szCs w:val="16"/>
          <w14:ligatures w14:val="standardContextual"/>
        </w:rPr>
        <w:t>Chachapoyas</w:t>
      </w:r>
      <w:r w:rsidR="00E91A57" w:rsidRPr="00C50324">
        <w:rPr>
          <w:iCs/>
          <w:snapToGrid w:val="0"/>
          <w:color w:val="EE0000"/>
          <w:sz w:val="16"/>
          <w:szCs w:val="16"/>
          <w14:ligatures w14:val="standardContextual"/>
        </w:rPr>
        <w:t xml:space="preserve"> 0</w:t>
      </w:r>
      <w:r w:rsidR="004871C1" w:rsidRPr="00C50324">
        <w:rPr>
          <w:iCs/>
          <w:snapToGrid w:val="0"/>
          <w:color w:val="EE0000"/>
          <w:sz w:val="16"/>
          <w:szCs w:val="16"/>
          <w14:ligatures w14:val="standardContextual"/>
        </w:rPr>
        <w:t>1001</w:t>
      </w:r>
      <w:r w:rsidRPr="00D55902">
        <w:rPr>
          <w:iCs/>
          <w:snapToGrid w:val="0"/>
          <w:color w:val="auto"/>
          <w:sz w:val="16"/>
          <w:szCs w:val="16"/>
          <w14:ligatures w14:val="standardContextual"/>
        </w:rPr>
        <w:t xml:space="preserve">, </w:t>
      </w:r>
      <w:r w:rsidR="00396E5D" w:rsidRPr="00D55902">
        <w:rPr>
          <w:iCs/>
          <w:snapToGrid w:val="0"/>
          <w:color w:val="auto"/>
          <w:sz w:val="16"/>
          <w:szCs w:val="16"/>
          <w14:ligatures w14:val="standardContextual"/>
        </w:rPr>
        <w:t>Peru</w:t>
      </w:r>
    </w:p>
    <w:p w14:paraId="6F26AFC7" w14:textId="77777777" w:rsidR="0069638C" w:rsidRPr="00D55902" w:rsidRDefault="0069638C" w:rsidP="0069638C">
      <w:pPr>
        <w:pStyle w:val="MDPI16affiliation"/>
        <w:rPr>
          <w:iCs/>
          <w:color w:val="auto"/>
        </w:rPr>
      </w:pPr>
      <w:r w:rsidRPr="00D55902">
        <w:rPr>
          <w:b/>
          <w:iCs/>
          <w:color w:val="auto"/>
        </w:rPr>
        <w:t>*</w:t>
      </w:r>
      <w:r w:rsidRPr="00D55902">
        <w:rPr>
          <w:iCs/>
          <w:color w:val="auto"/>
        </w:rPr>
        <w:tab/>
        <w:t>Correspondence: flavio.lozano@untrm.edu.</w:t>
      </w:r>
      <w:commentRangeStart w:id="6"/>
      <w:commentRangeStart w:id="7"/>
      <w:r w:rsidRPr="00D55902">
        <w:rPr>
          <w:iCs/>
          <w:color w:val="auto"/>
          <w:highlight w:val="yellow"/>
        </w:rPr>
        <w:t>pe</w:t>
      </w:r>
      <w:commentRangeEnd w:id="6"/>
      <w:r w:rsidR="007A22A3" w:rsidRPr="00D55902">
        <w:rPr>
          <w:rStyle w:val="Refdecomentario"/>
          <w:rFonts w:eastAsia="SimSun"/>
          <w:color w:val="auto"/>
          <w:lang w:eastAsia="zh-CN" w:bidi="ar-SA"/>
          <w14:ligatures w14:val="none"/>
        </w:rPr>
        <w:commentReference w:id="6"/>
      </w:r>
      <w:commentRangeEnd w:id="7"/>
      <w:r w:rsidR="004871C1">
        <w:rPr>
          <w:rStyle w:val="Refdecomentario"/>
          <w:rFonts w:eastAsia="SimSun"/>
          <w:lang w:eastAsia="zh-CN" w:bidi="ar-SA"/>
          <w14:ligatures w14:val="none"/>
        </w:rPr>
        <w:commentReference w:id="7"/>
      </w:r>
    </w:p>
    <w:p w14:paraId="098B4DC3" w14:textId="77777777" w:rsidR="00067F8D" w:rsidRPr="00D55902" w:rsidRDefault="0069638C" w:rsidP="00067F8D">
      <w:pPr>
        <w:pStyle w:val="Textoindependiente"/>
        <w:adjustRightInd w:val="0"/>
        <w:snapToGrid w:val="0"/>
        <w:spacing w:before="240" w:line="280" w:lineRule="atLeast"/>
        <w:ind w:left="2608"/>
        <w:jc w:val="left"/>
        <w:rPr>
          <w:b/>
          <w:bCs/>
          <w:snapToGrid w:val="0"/>
          <w:color w:val="auto"/>
          <w:sz w:val="20"/>
          <w14:ligatures w14:val="standardContextual"/>
        </w:rPr>
      </w:pPr>
      <w:r w:rsidRPr="00D55902">
        <w:rPr>
          <w:b/>
          <w:bCs/>
          <w:snapToGrid w:val="0"/>
          <w:color w:val="auto"/>
          <w:sz w:val="20"/>
          <w14:ligatures w14:val="standardContextual"/>
        </w:rPr>
        <w:t>Abstract</w:t>
      </w:r>
    </w:p>
    <w:tbl>
      <w:tblPr>
        <w:tblStyle w:val="MDPItable"/>
        <w:tblpPr w:leftFromText="198" w:rightFromText="198" w:vertAnchor="page" w:horzAnchor="margin" w:tblpY="8775"/>
        <w:tblW w:w="2409" w:type="dxa"/>
        <w:tblLayout w:type="fixed"/>
        <w:tblLook w:val="04A0" w:firstRow="1" w:lastRow="0" w:firstColumn="1" w:lastColumn="0" w:noHBand="0" w:noVBand="1"/>
      </w:tblPr>
      <w:tblGrid>
        <w:gridCol w:w="2409"/>
      </w:tblGrid>
      <w:tr w:rsidR="0020454C" w:rsidRPr="00D55902" w14:paraId="6B4C53C3" w14:textId="77777777" w:rsidTr="00D76EE8">
        <w:trPr>
          <w:cantSplit/>
        </w:trPr>
        <w:tc>
          <w:tcPr>
            <w:tcW w:w="2409" w:type="dxa"/>
          </w:tcPr>
          <w:p w14:paraId="28DC1B6E" w14:textId="77777777" w:rsidR="00D76EE8" w:rsidRPr="00D55902" w:rsidRDefault="00D76EE8" w:rsidP="00D76EE8">
            <w:pPr>
              <w:pStyle w:val="MDPI15academiceditor"/>
              <w:spacing w:before="0" w:after="120"/>
              <w:rPr>
                <w:snapToGrid w:val="0"/>
                <w:color w:val="auto"/>
                <w:lang w:val="en-US"/>
              </w:rPr>
            </w:pPr>
            <w:r w:rsidRPr="00D55902">
              <w:rPr>
                <w:snapToGrid w:val="0"/>
                <w:color w:val="auto"/>
                <w:lang w:val="en-US"/>
              </w:rPr>
              <w:t>Academic Editor(s): Name</w:t>
            </w:r>
          </w:p>
          <w:p w14:paraId="1F1516F1" w14:textId="77777777" w:rsidR="00D76EE8" w:rsidRPr="00D55902" w:rsidRDefault="00D76EE8" w:rsidP="00D76EE8">
            <w:pPr>
              <w:pStyle w:val="MDPI14history"/>
              <w:rPr>
                <w:snapToGrid w:val="0"/>
                <w:color w:val="auto"/>
                <w:lang w:val="en-US"/>
              </w:rPr>
            </w:pPr>
            <w:r w:rsidRPr="00D55902">
              <w:rPr>
                <w:snapToGrid w:val="0"/>
                <w:color w:val="auto"/>
                <w:lang w:val="en-US"/>
              </w:rPr>
              <w:t>Received: 24 October 2025</w:t>
            </w:r>
          </w:p>
          <w:p w14:paraId="071DD613" w14:textId="77777777" w:rsidR="00D76EE8" w:rsidRPr="00D55902" w:rsidRDefault="00D76EE8" w:rsidP="00D76EE8">
            <w:pPr>
              <w:pStyle w:val="MDPI14history"/>
              <w:rPr>
                <w:snapToGrid w:val="0"/>
                <w:color w:val="auto"/>
                <w:lang w:val="en-US"/>
              </w:rPr>
            </w:pPr>
            <w:r w:rsidRPr="00D55902">
              <w:rPr>
                <w:snapToGrid w:val="0"/>
                <w:color w:val="auto"/>
                <w:lang w:val="en-US"/>
              </w:rPr>
              <w:t>Revised: 14 November 2025</w:t>
            </w:r>
          </w:p>
          <w:p w14:paraId="1EAA450F" w14:textId="77777777" w:rsidR="00D76EE8" w:rsidRPr="00D55902" w:rsidRDefault="00D76EE8" w:rsidP="00D76EE8">
            <w:pPr>
              <w:pStyle w:val="MDPI14history"/>
              <w:rPr>
                <w:snapToGrid w:val="0"/>
                <w:color w:val="auto"/>
                <w:lang w:val="en-US"/>
              </w:rPr>
            </w:pPr>
            <w:r w:rsidRPr="00D55902">
              <w:rPr>
                <w:snapToGrid w:val="0"/>
                <w:color w:val="auto"/>
                <w:lang w:val="en-US"/>
              </w:rPr>
              <w:t>Accepted: 21 November 2025</w:t>
            </w:r>
          </w:p>
          <w:p w14:paraId="05282619" w14:textId="77777777" w:rsidR="00D76EE8" w:rsidRPr="00D55902" w:rsidRDefault="00D76EE8" w:rsidP="00D76EE8">
            <w:pPr>
              <w:pStyle w:val="MDPI14history"/>
              <w:spacing w:after="120"/>
              <w:rPr>
                <w:snapToGrid w:val="0"/>
                <w:color w:val="auto"/>
                <w:lang w:val="en-US"/>
              </w:rPr>
            </w:pPr>
            <w:r w:rsidRPr="00D55902">
              <w:rPr>
                <w:snapToGrid w:val="0"/>
                <w:color w:val="auto"/>
                <w:lang w:val="en-US"/>
              </w:rPr>
              <w:t>Published: date</w:t>
            </w:r>
          </w:p>
          <w:p w14:paraId="704A31CB" w14:textId="77777777" w:rsidR="00D76EE8" w:rsidRPr="00D55902" w:rsidRDefault="00D76EE8" w:rsidP="00D76EE8">
            <w:pPr>
              <w:pStyle w:val="MDPI61citation"/>
              <w:rPr>
                <w:rFonts w:cs="Times New Roman"/>
                <w:iCs/>
                <w:snapToGrid w:val="0"/>
                <w:color w:val="auto"/>
                <w:szCs w:val="36"/>
                <w:lang w:val="en-US"/>
              </w:rPr>
            </w:pPr>
            <w:r w:rsidRPr="00D55902">
              <w:rPr>
                <w:b/>
                <w:snapToGrid w:val="0"/>
                <w:color w:val="auto"/>
                <w:lang w:val="en-US"/>
              </w:rPr>
              <w:t>Citation:</w:t>
            </w:r>
            <w:r w:rsidRPr="00D55902">
              <w:rPr>
                <w:snapToGrid w:val="0"/>
                <w:color w:val="auto"/>
                <w:lang w:val="en-US"/>
              </w:rPr>
              <w:t xml:space="preserve"> Cárdenas-Huamán, G.; Morocho-Romero, H.; Casas-Niño, S.; Vilchez-Navarro, S.; </w:t>
            </w:r>
            <w:r w:rsidRPr="00D55902">
              <w:rPr>
                <w:snapToGrid w:val="0"/>
                <w:color w:val="auto"/>
                <w:lang w:val="en-US"/>
              </w:rPr>
              <w:br/>
              <w:t xml:space="preserve">Velarde-Apaza, L.D.; Ramirez-Rojas, M.; Cruz, J.; Lozano-Isla, F. </w:t>
            </w:r>
            <w:r w:rsidRPr="00D55902">
              <w:rPr>
                <w:rFonts w:cs="Times New Roman"/>
                <w:bCs/>
                <w:iCs/>
                <w:snapToGrid w:val="0"/>
                <w:color w:val="auto"/>
                <w:szCs w:val="36"/>
                <w:lang w:val="en-US"/>
              </w:rPr>
              <w:t>Efficacy of Biological and Chemical Control Agents Against the Potato Psyllid (</w:t>
            </w:r>
            <w:r w:rsidRPr="00D55902">
              <w:rPr>
                <w:rFonts w:cs="Times New Roman"/>
                <w:bCs/>
                <w:i/>
                <w:snapToGrid w:val="0"/>
                <w:color w:val="auto"/>
                <w:szCs w:val="36"/>
                <w:lang w:val="en-US"/>
              </w:rPr>
              <w:t>Bactericera cockerelli</w:t>
            </w:r>
            <w:r w:rsidRPr="00D55902">
              <w:rPr>
                <w:rFonts w:cs="Times New Roman"/>
                <w:bCs/>
                <w:iCs/>
                <w:snapToGrid w:val="0"/>
                <w:color w:val="auto"/>
                <w:szCs w:val="36"/>
                <w:lang w:val="en-US"/>
              </w:rPr>
              <w:t xml:space="preserve"> Šulc) Under Field Conditions. </w:t>
            </w:r>
            <w:r w:rsidRPr="00D55902">
              <w:rPr>
                <w:rFonts w:cs="Times New Roman"/>
                <w:bCs/>
                <w:i/>
                <w:iCs/>
                <w:snapToGrid w:val="0"/>
                <w:color w:val="auto"/>
                <w:szCs w:val="36"/>
                <w:lang w:val="en-US"/>
              </w:rPr>
              <w:t xml:space="preserve">Int. J. Plant Biol. </w:t>
            </w:r>
            <w:r w:rsidRPr="00D55902">
              <w:rPr>
                <w:rFonts w:cs="Times New Roman"/>
                <w:b/>
                <w:bCs/>
                <w:iCs/>
                <w:snapToGrid w:val="0"/>
                <w:color w:val="auto"/>
                <w:szCs w:val="36"/>
                <w:lang w:val="en-US"/>
              </w:rPr>
              <w:t>2025</w:t>
            </w:r>
            <w:r w:rsidRPr="00D55902">
              <w:rPr>
                <w:rFonts w:cs="Times New Roman"/>
                <w:bCs/>
                <w:iCs/>
                <w:snapToGrid w:val="0"/>
                <w:color w:val="auto"/>
                <w:szCs w:val="36"/>
                <w:lang w:val="en-US"/>
              </w:rPr>
              <w:t xml:space="preserve">, </w:t>
            </w:r>
            <w:r w:rsidRPr="00D55902">
              <w:rPr>
                <w:rFonts w:cs="Times New Roman"/>
                <w:bCs/>
                <w:i/>
                <w:iCs/>
                <w:snapToGrid w:val="0"/>
                <w:color w:val="auto"/>
                <w:szCs w:val="36"/>
                <w:lang w:val="en-US"/>
              </w:rPr>
              <w:t>16</w:t>
            </w:r>
            <w:r w:rsidRPr="00D55902">
              <w:rPr>
                <w:rFonts w:cs="Times New Roman"/>
                <w:bCs/>
                <w:iCs/>
                <w:snapToGrid w:val="0"/>
                <w:color w:val="auto"/>
                <w:szCs w:val="36"/>
                <w:lang w:val="en-US"/>
              </w:rPr>
              <w:t>, x. https://doi.org/10.3390/xxxxx</w:t>
            </w:r>
          </w:p>
          <w:p w14:paraId="69653919" w14:textId="77777777" w:rsidR="00D76EE8" w:rsidRPr="00D55902" w:rsidRDefault="00D76EE8" w:rsidP="00D76EE8">
            <w:pPr>
              <w:pStyle w:val="MDPI72copyright"/>
              <w:rPr>
                <w:color w:val="auto"/>
                <w:lang w:val="en-US"/>
              </w:rPr>
            </w:pPr>
            <w:r w:rsidRPr="00D55902">
              <w:rPr>
                <w:b/>
                <w:color w:val="auto"/>
                <w:lang w:val="en-US"/>
              </w:rPr>
              <w:t>Copyright:</w:t>
            </w:r>
            <w:r w:rsidRPr="00D55902">
              <w:rPr>
                <w:color w:val="auto"/>
                <w:lang w:val="en-US"/>
              </w:rPr>
              <w:t xml:space="preserve"> © 2025 by the authors. Submitted for possible open access publication under the terms and conditions of the Creative Commons Attribution (CC BY) license (https://creativecommons.org/licenses/by/4.0/).</w:t>
            </w:r>
          </w:p>
        </w:tc>
      </w:tr>
    </w:tbl>
    <w:p w14:paraId="4A948F01" w14:textId="0656DF97" w:rsidR="0069638C" w:rsidRPr="00D55902" w:rsidRDefault="0069638C" w:rsidP="00067F8D">
      <w:pPr>
        <w:pStyle w:val="MDPI17abstract"/>
        <w:spacing w:before="0" w:after="0"/>
        <w:rPr>
          <w:snapToGrid w:val="0"/>
          <w:color w:val="auto"/>
        </w:rPr>
      </w:pPr>
      <w:r w:rsidRPr="00D55902">
        <w:rPr>
          <w:snapToGrid w:val="0"/>
          <w:color w:val="auto"/>
        </w:rPr>
        <w:t>Potato (</w:t>
      </w:r>
      <w:r w:rsidRPr="00D55902">
        <w:rPr>
          <w:i/>
          <w:iCs/>
          <w:snapToGrid w:val="0"/>
          <w:color w:val="auto"/>
        </w:rPr>
        <w:t>Solanum tuberosum</w:t>
      </w:r>
      <w:r w:rsidRPr="00D55902">
        <w:rPr>
          <w:snapToGrid w:val="0"/>
          <w:color w:val="auto"/>
        </w:rPr>
        <w:t xml:space="preserve"> L.) is the third most important food crop worldwide and a cornerstone of food security across the Andean region. However, its production is increasingly threatened by the potato psyllid </w:t>
      </w:r>
      <w:r w:rsidRPr="00D55902">
        <w:rPr>
          <w:i/>
          <w:iCs/>
          <w:snapToGrid w:val="0"/>
          <w:color w:val="auto"/>
        </w:rPr>
        <w:t>Bactericera cockerelli</w:t>
      </w:r>
      <w:r w:rsidRPr="00D55902">
        <w:rPr>
          <w:snapToGrid w:val="0"/>
          <w:color w:val="auto"/>
        </w:rPr>
        <w:t xml:space="preserve"> (Šulc), the vector of </w:t>
      </w:r>
      <w:r w:rsidRPr="00D55902">
        <w:rPr>
          <w:i/>
          <w:iCs/>
          <w:snapToGrid w:val="0"/>
          <w:color w:val="auto"/>
        </w:rPr>
        <w:t>Candidatus Liberibacter solanacearum</w:t>
      </w:r>
      <w:r w:rsidRPr="00D55902">
        <w:rPr>
          <w:snapToGrid w:val="0"/>
          <w:color w:val="auto"/>
        </w:rPr>
        <w:t xml:space="preserve">, the causal agent of the purple-top complex associated with zebra chip disease, which severely reduces both tuber yield and quality. This study was conducted from September 2024 to February 2025 in the province of Huancabamba, Peru, to evaluate the efficacy of biological and chemical control agents against </w:t>
      </w:r>
      <w:r w:rsidRPr="00D55902">
        <w:rPr>
          <w:i/>
          <w:iCs/>
          <w:snapToGrid w:val="0"/>
          <w:color w:val="auto"/>
        </w:rPr>
        <w:t>B. cockerelli</w:t>
      </w:r>
      <w:r w:rsidRPr="00D55902">
        <w:rPr>
          <w:snapToGrid w:val="0"/>
          <w:color w:val="auto"/>
        </w:rPr>
        <w:t xml:space="preserve"> under field conditions. A randomized complete block design was implemented with five treatments and four replicates, totaling 20 experimental units, each consisting of 20 potato plants (</w:t>
      </w:r>
      <w:r w:rsidRPr="00D55902">
        <w:rPr>
          <w:i/>
          <w:iCs/>
          <w:snapToGrid w:val="0"/>
          <w:color w:val="auto"/>
        </w:rPr>
        <w:t>S. tuberosum</w:t>
      </w:r>
      <w:r w:rsidRPr="00D55902">
        <w:rPr>
          <w:snapToGrid w:val="0"/>
          <w:color w:val="auto"/>
        </w:rPr>
        <w:t xml:space="preserve"> L.), of which 10 plants were evaluated. Treatments included an untreated control (T0), a chemical control (thiamethoxam + lambda-cyhalothrin, abamectin, and imidacloprid) (T1), and three biological control agents: </w:t>
      </w:r>
      <w:r w:rsidRPr="00D55902">
        <w:rPr>
          <w:i/>
          <w:iCs/>
          <w:snapToGrid w:val="0"/>
          <w:color w:val="auto"/>
        </w:rPr>
        <w:t>Beauveria bassiana</w:t>
      </w:r>
      <w:r w:rsidRPr="00D55902">
        <w:rPr>
          <w:snapToGrid w:val="0"/>
          <w:color w:val="auto"/>
        </w:rPr>
        <w:t xml:space="preserve"> CCB LE-265 (&gt;1.5 × 10</w:t>
      </w:r>
      <w:r w:rsidR="009B7682" w:rsidRPr="00D55902">
        <w:rPr>
          <w:snapToGrid w:val="0"/>
          <w:color w:val="auto"/>
          <w:vertAlign w:val="superscript"/>
        </w:rPr>
        <w:t>10</w:t>
      </w:r>
      <w:r w:rsidRPr="00D55902">
        <w:rPr>
          <w:snapToGrid w:val="0"/>
          <w:color w:val="auto"/>
        </w:rPr>
        <w:t xml:space="preserve"> conidia g</w:t>
      </w:r>
      <w:r w:rsidR="00067F8D" w:rsidRPr="00D55902">
        <w:rPr>
          <w:snapToGrid w:val="0"/>
          <w:color w:val="auto"/>
          <w:vertAlign w:val="superscript"/>
        </w:rPr>
        <w:t>−</w:t>
      </w:r>
      <w:r w:rsidR="009B7682" w:rsidRPr="00D55902">
        <w:rPr>
          <w:snapToGrid w:val="0"/>
          <w:color w:val="auto"/>
          <w:vertAlign w:val="superscript"/>
        </w:rPr>
        <w:t>1</w:t>
      </w:r>
      <w:r w:rsidRPr="00D55902">
        <w:rPr>
          <w:snapToGrid w:val="0"/>
          <w:color w:val="auto"/>
        </w:rPr>
        <w:t xml:space="preserve">) (T2), </w:t>
      </w:r>
      <w:r w:rsidRPr="00D55902">
        <w:rPr>
          <w:i/>
          <w:iCs/>
          <w:snapToGrid w:val="0"/>
          <w:color w:val="auto"/>
        </w:rPr>
        <w:t>Paecilomyces lilacinus</w:t>
      </w:r>
      <w:r w:rsidRPr="00D55902">
        <w:rPr>
          <w:snapToGrid w:val="0"/>
          <w:color w:val="auto"/>
        </w:rPr>
        <w:t xml:space="preserve"> strain 251 (1.0 × 10</w:t>
      </w:r>
      <w:r w:rsidR="009B7682" w:rsidRPr="00D55902">
        <w:rPr>
          <w:snapToGrid w:val="0"/>
          <w:color w:val="auto"/>
          <w:vertAlign w:val="superscript"/>
        </w:rPr>
        <w:t>10</w:t>
      </w:r>
      <w:r w:rsidRPr="00D55902">
        <w:rPr>
          <w:snapToGrid w:val="0"/>
          <w:color w:val="auto"/>
        </w:rPr>
        <w:t xml:space="preserve"> conidia g</w:t>
      </w:r>
      <w:r w:rsidR="009B7682" w:rsidRPr="00D55902">
        <w:rPr>
          <w:snapToGrid w:val="0"/>
          <w:color w:val="auto"/>
          <w:vertAlign w:val="superscript"/>
        </w:rPr>
        <w:t>−1</w:t>
      </w:r>
      <w:r w:rsidRPr="00D55902">
        <w:rPr>
          <w:snapToGrid w:val="0"/>
          <w:color w:val="auto"/>
        </w:rPr>
        <w:t xml:space="preserve">) (T3), and </w:t>
      </w:r>
      <w:r w:rsidRPr="00D55902">
        <w:rPr>
          <w:i/>
          <w:iCs/>
          <w:snapToGrid w:val="0"/>
          <w:color w:val="auto"/>
        </w:rPr>
        <w:t>Metarhizium anisopliae</w:t>
      </w:r>
      <w:r w:rsidRPr="00D55902">
        <w:rPr>
          <w:snapToGrid w:val="0"/>
          <w:color w:val="auto"/>
        </w:rPr>
        <w:t xml:space="preserve"> (1.0 × 10</w:t>
      </w:r>
      <w:r w:rsidR="009B7682" w:rsidRPr="00D55902">
        <w:rPr>
          <w:snapToGrid w:val="0"/>
          <w:color w:val="auto"/>
          <w:vertAlign w:val="superscript"/>
        </w:rPr>
        <w:t>10</w:t>
      </w:r>
      <w:r w:rsidRPr="00D55902">
        <w:rPr>
          <w:snapToGrid w:val="0"/>
          <w:color w:val="auto"/>
        </w:rPr>
        <w:t xml:space="preserve"> conidia g</w:t>
      </w:r>
      <w:r w:rsidR="009B7682" w:rsidRPr="00D55902">
        <w:rPr>
          <w:snapToGrid w:val="0"/>
          <w:color w:val="auto"/>
          <w:vertAlign w:val="superscript"/>
        </w:rPr>
        <w:t>−1</w:t>
      </w:r>
      <w:r w:rsidRPr="00D55902">
        <w:rPr>
          <w:snapToGrid w:val="0"/>
          <w:color w:val="auto"/>
        </w:rPr>
        <w:t xml:space="preserve">) (T4). Foliar applications targeted eggs, nymphs, and adults of the psyllid. Results indicated that </w:t>
      </w:r>
      <w:r w:rsidRPr="00D55902">
        <w:rPr>
          <w:i/>
          <w:iCs/>
          <w:snapToGrid w:val="0"/>
          <w:color w:val="auto"/>
        </w:rPr>
        <w:t>B. cockerelli</w:t>
      </w:r>
      <w:r w:rsidRPr="00D55902">
        <w:rPr>
          <w:snapToGrid w:val="0"/>
          <w:color w:val="auto"/>
        </w:rPr>
        <w:t xml:space="preserve"> mortality across developmental stages was lower under biological treatments compared with T1, which achieved the lowest probability of purple-top symptom expression (46%) and a zebra chip incidence of 60.60%. Among the biological agents, </w:t>
      </w:r>
      <w:r w:rsidRPr="00D55902">
        <w:rPr>
          <w:i/>
          <w:iCs/>
          <w:snapToGrid w:val="0"/>
          <w:color w:val="auto"/>
        </w:rPr>
        <w:t>M. anisopliae</w:t>
      </w:r>
      <w:r w:rsidRPr="00D55902">
        <w:rPr>
          <w:snapToGrid w:val="0"/>
          <w:color w:val="auto"/>
        </w:rPr>
        <w:t xml:space="preserve"> (T4) reduced incidence to 56.60%, while </w:t>
      </w:r>
      <w:r w:rsidRPr="00D55902">
        <w:rPr>
          <w:i/>
          <w:iCs/>
          <w:snapToGrid w:val="0"/>
          <w:color w:val="auto"/>
        </w:rPr>
        <w:t>P. lilacinus</w:t>
      </w:r>
      <w:r w:rsidRPr="00D55902">
        <w:rPr>
          <w:snapToGrid w:val="0"/>
          <w:color w:val="auto"/>
        </w:rPr>
        <w:t xml:space="preserve"> (T3) demonstrated consistent suppression of nymphal populations. In terms of yield, T1 achieved the highest tuber weight (198.86 g plant</w:t>
      </w:r>
      <w:r w:rsidR="009B7682" w:rsidRPr="00D55902">
        <w:rPr>
          <w:snapToGrid w:val="0"/>
          <w:color w:val="auto"/>
          <w:vertAlign w:val="superscript"/>
        </w:rPr>
        <w:t>−1</w:t>
      </w:r>
      <w:r w:rsidRPr="00D55902">
        <w:rPr>
          <w:snapToGrid w:val="0"/>
          <w:color w:val="auto"/>
        </w:rPr>
        <w:t>) and number of tubers (7.74 plant</w:t>
      </w:r>
      <w:r w:rsidR="009B7682" w:rsidRPr="00D55902">
        <w:rPr>
          <w:snapToGrid w:val="0"/>
          <w:color w:val="auto"/>
          <w:vertAlign w:val="superscript"/>
        </w:rPr>
        <w:t>−1</w:t>
      </w:r>
      <w:r w:rsidRPr="00D55902">
        <w:rPr>
          <w:snapToGrid w:val="0"/>
          <w:color w:val="auto"/>
        </w:rPr>
        <w:t>), followed by T3 (5.08) and T4 (4.24). Nevertheless, all treatments exhibited low yields and small tuber sizes, likely due to unfavorable environmental conditions and the presence of the invasive pest. Overall, chemical control was more effective than biological agents; however, the latter showed considerable potential for integration into sustainable pest management programs. Importantly, vector suppression alone does not guarantee the absence of purple-top complex symptoms or zebra chip disease in potato tubers.</w:t>
      </w:r>
    </w:p>
    <w:p w14:paraId="403EF11B" w14:textId="3319D4A1" w:rsidR="0069638C" w:rsidRPr="00D55902" w:rsidRDefault="0074156F" w:rsidP="0074156F">
      <w:pPr>
        <w:pStyle w:val="Textoindependiente"/>
        <w:adjustRightInd w:val="0"/>
        <w:snapToGrid w:val="0"/>
        <w:spacing w:before="240" w:after="0" w:line="280" w:lineRule="atLeast"/>
        <w:ind w:left="2608"/>
        <w:rPr>
          <w:snapToGrid w:val="0"/>
          <w:color w:val="auto"/>
          <w:sz w:val="20"/>
          <w14:ligatures w14:val="standardContextual"/>
        </w:rPr>
      </w:pPr>
      <w:r w:rsidRPr="00D55902">
        <w:rPr>
          <w:b/>
          <w:bCs/>
          <w:snapToGrid w:val="0"/>
          <w:color w:val="auto"/>
          <w:sz w:val="20"/>
          <w14:ligatures w14:val="standardContextual"/>
        </w:rPr>
        <w:lastRenderedPageBreak/>
        <w:t>Keywords:</w:t>
      </w:r>
      <w:r w:rsidR="0069638C" w:rsidRPr="00D55902">
        <w:rPr>
          <w:b/>
          <w:snapToGrid w:val="0"/>
          <w:color w:val="auto"/>
          <w:sz w:val="20"/>
          <w14:ligatures w14:val="standardContextual"/>
        </w:rPr>
        <w:t xml:space="preserve"> </w:t>
      </w:r>
      <w:r w:rsidR="0069638C" w:rsidRPr="00D55902">
        <w:rPr>
          <w:snapToGrid w:val="0"/>
          <w:color w:val="auto"/>
          <w:sz w:val="20"/>
          <w14:ligatures w14:val="standardContextual"/>
        </w:rPr>
        <w:t xml:space="preserve">Andean agriculture; entomopathogenic fungi; integrated pest management; </w:t>
      </w:r>
      <w:r w:rsidR="0069638C" w:rsidRPr="00D55902">
        <w:rPr>
          <w:i/>
          <w:iCs/>
          <w:snapToGrid w:val="0"/>
          <w:color w:val="auto"/>
          <w:sz w:val="20"/>
          <w14:ligatures w14:val="standardContextual"/>
        </w:rPr>
        <w:t>Candidatus Liberibacter solanacearum</w:t>
      </w:r>
      <w:r w:rsidR="0069638C" w:rsidRPr="00D55902">
        <w:rPr>
          <w:snapToGrid w:val="0"/>
          <w:color w:val="auto"/>
          <w:sz w:val="20"/>
          <w14:ligatures w14:val="standardContextual"/>
        </w:rPr>
        <w:t>; field trials; tuber yield; zebra chip disease</w:t>
      </w:r>
    </w:p>
    <w:p w14:paraId="49B4672F" w14:textId="77777777" w:rsidR="0069638C" w:rsidRPr="00D55902" w:rsidRDefault="0069638C" w:rsidP="0074156F">
      <w:pPr>
        <w:pStyle w:val="MDPI19line"/>
        <w:rPr>
          <w:snapToGrid w:val="0"/>
          <w:color w:val="auto"/>
        </w:rPr>
      </w:pPr>
    </w:p>
    <w:p w14:paraId="28E74FC4" w14:textId="1699A911" w:rsidR="0069638C" w:rsidRPr="00D55902" w:rsidRDefault="001233DE" w:rsidP="001233DE">
      <w:pPr>
        <w:adjustRightInd w:val="0"/>
        <w:snapToGrid w:val="0"/>
        <w:spacing w:before="240" w:after="60"/>
        <w:ind w:left="2608"/>
        <w:jc w:val="left"/>
        <w:outlineLvl w:val="0"/>
        <w:rPr>
          <w:b/>
          <w:bCs/>
          <w:snapToGrid w:val="0"/>
          <w:color w:val="auto"/>
          <w:sz w:val="24"/>
          <w:szCs w:val="24"/>
          <w14:ligatures w14:val="standardContextual"/>
        </w:rPr>
      </w:pPr>
      <w:bookmarkStart w:id="8" w:name="introduction"/>
      <w:r w:rsidRPr="00D55902">
        <w:rPr>
          <w:b/>
          <w:bCs/>
          <w:snapToGrid w:val="0"/>
          <w:color w:val="auto"/>
          <w:sz w:val="24"/>
          <w:szCs w:val="24"/>
          <w14:ligatures w14:val="standardContextual"/>
        </w:rPr>
        <w:t xml:space="preserve">1. </w:t>
      </w:r>
      <w:r w:rsidR="0069638C" w:rsidRPr="00D55902">
        <w:rPr>
          <w:b/>
          <w:bCs/>
          <w:snapToGrid w:val="0"/>
          <w:color w:val="auto"/>
          <w:sz w:val="24"/>
          <w:szCs w:val="24"/>
          <w14:ligatures w14:val="standardContextual"/>
        </w:rPr>
        <w:t>Introduction</w:t>
      </w:r>
    </w:p>
    <w:p w14:paraId="4CEBD5F0" w14:textId="5BDE6590" w:rsidR="0069638C" w:rsidRPr="00D55902" w:rsidRDefault="0069638C" w:rsidP="001233DE">
      <w:pPr>
        <w:adjustRightInd w:val="0"/>
        <w:snapToGrid w:val="0"/>
        <w:ind w:left="2608" w:firstLine="425"/>
        <w:rPr>
          <w:snapToGrid w:val="0"/>
          <w:color w:val="auto"/>
          <w14:ligatures w14:val="standardContextual"/>
        </w:rPr>
      </w:pPr>
      <w:r w:rsidRPr="00D55902">
        <w:rPr>
          <w:snapToGrid w:val="0"/>
          <w:color w:val="auto"/>
          <w14:ligatures w14:val="standardContextual"/>
        </w:rPr>
        <w:t>Potato (</w:t>
      </w:r>
      <w:r w:rsidRPr="00D55902">
        <w:rPr>
          <w:i/>
          <w:iCs/>
          <w:snapToGrid w:val="0"/>
          <w:color w:val="auto"/>
          <w14:ligatures w14:val="standardContextual"/>
        </w:rPr>
        <w:t>Solanum tuberosum L.</w:t>
      </w:r>
      <w:r w:rsidRPr="00D55902">
        <w:rPr>
          <w:snapToGrid w:val="0"/>
          <w:color w:val="auto"/>
          <w14:ligatures w14:val="standardContextual"/>
        </w:rPr>
        <w:t>;</w:t>
      </w:r>
      <w:r w:rsidRPr="00D55902">
        <w:rPr>
          <w:i/>
          <w:iCs/>
          <w:snapToGrid w:val="0"/>
          <w:color w:val="auto"/>
          <w14:ligatures w14:val="standardContextual"/>
        </w:rPr>
        <w:t xml:space="preserve"> Solanales: Solanaceae)</w:t>
      </w:r>
      <w:r w:rsidRPr="00D55902">
        <w:rPr>
          <w:snapToGrid w:val="0"/>
          <w:color w:val="auto"/>
          <w14:ligatures w14:val="standardContextual"/>
        </w:rPr>
        <w:t xml:space="preserve"> is currently the third most important food crop worldwide </w:t>
      </w:r>
      <w:hyperlink r:id="rId11">
        <w:r w:rsidR="007A4B43" w:rsidRPr="00D55902">
          <w:rPr>
            <w:rStyle w:val="Hipervnculo"/>
            <w:snapToGrid w:val="0"/>
            <w:color w:val="auto"/>
            <w:u w:val="none"/>
            <w14:ligatures w14:val="standardContextual"/>
          </w:rPr>
          <w:t>[1,2]</w:t>
        </w:r>
      </w:hyperlink>
      <w:r w:rsidRPr="00D55902">
        <w:rPr>
          <w:snapToGrid w:val="0"/>
          <w:color w:val="auto"/>
          <w14:ligatures w14:val="standardContextual"/>
        </w:rPr>
        <w:t xml:space="preserve">. It originated in the Andes of South America, particularly between the regions of Peru and Bolivia, where it was domesticated approximately </w:t>
      </w:r>
      <w:r w:rsidR="00AB4139" w:rsidRPr="00D55902">
        <w:rPr>
          <w:snapToGrid w:val="0"/>
          <w:color w:val="auto"/>
          <w14:ligatures w14:val="standardContextual"/>
        </w:rPr>
        <w:t>7000</w:t>
      </w:r>
      <w:r w:rsidRPr="00D55902">
        <w:rPr>
          <w:snapToGrid w:val="0"/>
          <w:color w:val="auto"/>
          <w14:ligatures w14:val="standardContextual"/>
        </w:rPr>
        <w:t xml:space="preserve"> to 10,000 years ago </w:t>
      </w:r>
      <w:hyperlink r:id="rId12">
        <w:r w:rsidR="007A4B43" w:rsidRPr="00D55902">
          <w:rPr>
            <w:rStyle w:val="Hipervnculo"/>
            <w:snapToGrid w:val="0"/>
            <w:color w:val="auto"/>
            <w:u w:val="none"/>
            <w14:ligatures w14:val="standardContextual"/>
          </w:rPr>
          <w:t>[3–5]</w:t>
        </w:r>
      </w:hyperlink>
      <w:r w:rsidRPr="00D55902">
        <w:rPr>
          <w:snapToGrid w:val="0"/>
          <w:color w:val="auto"/>
          <w14:ligatures w14:val="standardContextual"/>
        </w:rPr>
        <w:t xml:space="preserve">. This center of origin harbors an extraordinary diversity of native potato genotypes, underscoring their cultural and genetic significance to global agriculture </w:t>
      </w:r>
      <w:hyperlink r:id="rId13">
        <w:r w:rsidR="007A4B43" w:rsidRPr="00D55902">
          <w:rPr>
            <w:rStyle w:val="Hipervnculo"/>
            <w:snapToGrid w:val="0"/>
            <w:color w:val="auto"/>
            <w:u w:val="none"/>
            <w14:ligatures w14:val="standardContextual"/>
          </w:rPr>
          <w:t>[6]</w:t>
        </w:r>
      </w:hyperlink>
      <w:r w:rsidRPr="00D55902">
        <w:rPr>
          <w:snapToGrid w:val="0"/>
          <w:color w:val="auto"/>
          <w14:ligatures w14:val="standardContextual"/>
        </w:rPr>
        <w:t xml:space="preserve">. Over time, potato cultivation has diversified into more than </w:t>
      </w:r>
      <w:r w:rsidR="00AB4139" w:rsidRPr="00D55902">
        <w:rPr>
          <w:snapToGrid w:val="0"/>
          <w:color w:val="auto"/>
          <w14:ligatures w14:val="standardContextual"/>
        </w:rPr>
        <w:t>4000</w:t>
      </w:r>
      <w:r w:rsidRPr="00D55902">
        <w:rPr>
          <w:snapToGrid w:val="0"/>
          <w:color w:val="auto"/>
          <w14:ligatures w14:val="standardContextual"/>
        </w:rPr>
        <w:t xml:space="preserve"> edible varieties, largely as a result of clonal propagation through tubers. This reproductive strategy has contributed to a substantial expansion of its genome, particularly in resistance-related genes compared with sexually propagated Solanaceae crops </w:t>
      </w:r>
      <w:hyperlink r:id="rId14">
        <w:r w:rsidR="007A4B43" w:rsidRPr="00D55902">
          <w:rPr>
            <w:rStyle w:val="Hipervnculo"/>
            <w:snapToGrid w:val="0"/>
            <w:color w:val="auto"/>
            <w:u w:val="none"/>
            <w14:ligatures w14:val="standardContextual"/>
          </w:rPr>
          <w:t>[7,8]</w:t>
        </w:r>
      </w:hyperlink>
      <w:r w:rsidR="007A4B43" w:rsidRPr="00D55902">
        <w:rPr>
          <w:color w:val="auto"/>
        </w:rPr>
        <w:t>.</w:t>
      </w:r>
    </w:p>
    <w:p w14:paraId="0E7B39D3" w14:textId="18DA9ACE" w:rsidR="0069638C" w:rsidRPr="00D55902" w:rsidRDefault="0069638C" w:rsidP="001233DE">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The potato psyllid, </w:t>
      </w:r>
      <w:r w:rsidRPr="00D55902">
        <w:rPr>
          <w:i/>
          <w:iCs/>
          <w:snapToGrid w:val="0"/>
          <w:color w:val="auto"/>
          <w:sz w:val="20"/>
          <w14:ligatures w14:val="standardContextual"/>
        </w:rPr>
        <w:t>Bactericera cockerell</w:t>
      </w:r>
      <w:r w:rsidRPr="00D55902">
        <w:rPr>
          <w:snapToGrid w:val="0"/>
          <w:color w:val="auto"/>
          <w:sz w:val="20"/>
          <w14:ligatures w14:val="standardContextual"/>
        </w:rPr>
        <w:t xml:space="preserve">i (Šulc) (Hemiptera: Triozidae), is an oligophagous insect widely distributed across cultivated and natural habitats, feeding mainly on solanaceous hosts </w:t>
      </w:r>
      <w:hyperlink r:id="rId15">
        <w:r w:rsidR="007A4B43" w:rsidRPr="00D55902">
          <w:rPr>
            <w:rStyle w:val="Hipervnculo"/>
            <w:snapToGrid w:val="0"/>
            <w:color w:val="auto"/>
            <w:sz w:val="20"/>
            <w:u w:val="none"/>
            <w14:ligatures w14:val="standardContextual"/>
          </w:rPr>
          <w:t>[9–11]</w:t>
        </w:r>
      </w:hyperlink>
      <w:r w:rsidRPr="00D55902">
        <w:rPr>
          <w:snapToGrid w:val="0"/>
          <w:color w:val="auto"/>
          <w:sz w:val="20"/>
          <w14:ligatures w14:val="standardContextual"/>
        </w:rPr>
        <w:t xml:space="preserve">. Native to North America </w:t>
      </w:r>
      <w:hyperlink r:id="rId16">
        <w:r w:rsidR="007A4B43" w:rsidRPr="00D55902">
          <w:rPr>
            <w:rStyle w:val="Hipervnculo"/>
            <w:snapToGrid w:val="0"/>
            <w:color w:val="auto"/>
            <w:sz w:val="20"/>
            <w:u w:val="none"/>
            <w14:ligatures w14:val="standardContextual"/>
          </w:rPr>
          <w:t>[12]</w:t>
        </w:r>
      </w:hyperlink>
      <w:r w:rsidRPr="00D55902">
        <w:rPr>
          <w:snapToGrid w:val="0"/>
          <w:color w:val="auto"/>
          <w:sz w:val="20"/>
          <w14:ligatures w14:val="standardContextual"/>
        </w:rPr>
        <w:t xml:space="preserve">, the pest has progressively expanded its distribution to Central America and parts of Europe </w:t>
      </w:r>
      <w:hyperlink r:id="rId17">
        <w:r w:rsidR="007A4B43" w:rsidRPr="00D55902">
          <w:rPr>
            <w:rStyle w:val="Hipervnculo"/>
            <w:snapToGrid w:val="0"/>
            <w:color w:val="auto"/>
            <w:sz w:val="20"/>
            <w:u w:val="none"/>
            <w14:ligatures w14:val="standardContextual"/>
          </w:rPr>
          <w:t>[13]</w:t>
        </w:r>
      </w:hyperlink>
      <w:r w:rsidRPr="00D55902">
        <w:rPr>
          <w:snapToGrid w:val="0"/>
          <w:color w:val="auto"/>
          <w:sz w:val="20"/>
          <w14:ligatures w14:val="standardContextual"/>
        </w:rPr>
        <w:t xml:space="preserve">, successfully adapting to semi-arid and temperate climates </w:t>
      </w:r>
      <w:hyperlink r:id="rId18">
        <w:r w:rsidR="007A4B43" w:rsidRPr="00D55902">
          <w:rPr>
            <w:rStyle w:val="Hipervnculo"/>
            <w:snapToGrid w:val="0"/>
            <w:color w:val="auto"/>
            <w:sz w:val="20"/>
            <w:u w:val="none"/>
            <w14:ligatures w14:val="standardContextual"/>
          </w:rPr>
          <w:t>[14,15]</w:t>
        </w:r>
      </w:hyperlink>
      <w:r w:rsidRPr="00D55902">
        <w:rPr>
          <w:snapToGrid w:val="0"/>
          <w:color w:val="auto"/>
          <w:sz w:val="20"/>
          <w14:ligatures w14:val="standardContextual"/>
        </w:rPr>
        <w:t xml:space="preserve">. In Peru, </w:t>
      </w:r>
      <w:r w:rsidRPr="00D55902">
        <w:rPr>
          <w:i/>
          <w:iCs/>
          <w:snapToGrid w:val="0"/>
          <w:color w:val="auto"/>
          <w:sz w:val="20"/>
          <w14:ligatures w14:val="standardContextual"/>
        </w:rPr>
        <w:t>B. cockerelli</w:t>
      </w:r>
      <w:r w:rsidRPr="00D55902">
        <w:rPr>
          <w:snapToGrid w:val="0"/>
          <w:color w:val="auto"/>
          <w:sz w:val="20"/>
          <w14:ligatures w14:val="standardContextual"/>
        </w:rPr>
        <w:t xml:space="preserve"> has been established since 2021, with damage reports dating back to 2019 in the province of Huancabamba </w:t>
      </w:r>
      <w:hyperlink r:id="rId19">
        <w:r w:rsidR="007A4B43" w:rsidRPr="00D55902">
          <w:rPr>
            <w:rStyle w:val="Hipervnculo"/>
            <w:snapToGrid w:val="0"/>
            <w:color w:val="auto"/>
            <w:sz w:val="20"/>
            <w:u w:val="none"/>
            <w14:ligatures w14:val="standardContextual"/>
          </w:rPr>
          <w:t>[16]</w:t>
        </w:r>
      </w:hyperlink>
      <w:r w:rsidRPr="00D55902">
        <w:rPr>
          <w:snapToGrid w:val="0"/>
          <w:color w:val="auto"/>
          <w:sz w:val="20"/>
          <w14:ligatures w14:val="standardContextual"/>
        </w:rPr>
        <w:t xml:space="preserve">. Both nymphs and adults are responsible for transmitting </w:t>
      </w:r>
      <w:r w:rsidRPr="00D55902">
        <w:rPr>
          <w:i/>
          <w:iCs/>
          <w:snapToGrid w:val="0"/>
          <w:color w:val="auto"/>
          <w:sz w:val="20"/>
          <w14:ligatures w14:val="standardContextual"/>
        </w:rPr>
        <w:t>Candidatus Liberibacter solanacearum</w:t>
      </w:r>
      <w:r w:rsidRPr="00D55902">
        <w:rPr>
          <w:snapToGrid w:val="0"/>
          <w:color w:val="auto"/>
          <w:sz w:val="20"/>
          <w14:ligatures w14:val="standardContextual"/>
        </w:rPr>
        <w:t xml:space="preserve"> (CLso) </w:t>
      </w:r>
      <w:hyperlink r:id="rId20">
        <w:r w:rsidR="007A4B43" w:rsidRPr="00D55902">
          <w:rPr>
            <w:rStyle w:val="Hipervnculo"/>
            <w:snapToGrid w:val="0"/>
            <w:color w:val="auto"/>
            <w:sz w:val="20"/>
            <w:u w:val="none"/>
            <w14:ligatures w14:val="standardContextual"/>
          </w:rPr>
          <w:t>[17]</w:t>
        </w:r>
      </w:hyperlink>
      <w:r w:rsidRPr="00D55902">
        <w:rPr>
          <w:snapToGrid w:val="0"/>
          <w:color w:val="auto"/>
          <w:sz w:val="20"/>
          <w14:ligatures w14:val="standardContextual"/>
        </w:rPr>
        <w:t xml:space="preserve">, the causal agent of the economically important disease complex known as zebra chip (ZC) </w:t>
      </w:r>
      <w:hyperlink r:id="rId21">
        <w:r w:rsidR="007A4B43" w:rsidRPr="00D55902">
          <w:rPr>
            <w:rStyle w:val="Hipervnculo"/>
            <w:snapToGrid w:val="0"/>
            <w:color w:val="auto"/>
            <w:sz w:val="20"/>
            <w:u w:val="none"/>
            <w14:ligatures w14:val="standardContextual"/>
          </w:rPr>
          <w:t>[4,10,11]</w:t>
        </w:r>
      </w:hyperlink>
      <w:r w:rsidRPr="00D55902">
        <w:rPr>
          <w:snapToGrid w:val="0"/>
          <w:color w:val="auto"/>
          <w:sz w:val="20"/>
          <w14:ligatures w14:val="standardContextual"/>
        </w:rPr>
        <w:t xml:space="preserve">. CLso infection directly affects phloem tissues, reducing yields by 35–40% and compromising marketable quality through necrotic streaks, vascular discoloration, and abnormal sprouting, rendering tubers unfit for commercialization </w:t>
      </w:r>
      <w:hyperlink r:id="rId22">
        <w:r w:rsidR="007A4B43" w:rsidRPr="00D55902">
          <w:rPr>
            <w:rStyle w:val="Hipervnculo"/>
            <w:snapToGrid w:val="0"/>
            <w:color w:val="auto"/>
            <w:sz w:val="20"/>
            <w:u w:val="none"/>
            <w14:ligatures w14:val="standardContextual"/>
          </w:rPr>
          <w:t>[11,18]</w:t>
        </w:r>
      </w:hyperlink>
      <w:r w:rsidRPr="00D55902">
        <w:rPr>
          <w:snapToGrid w:val="0"/>
          <w:color w:val="auto"/>
          <w:sz w:val="20"/>
          <w14:ligatures w14:val="standardContextual"/>
        </w:rPr>
        <w:t>.</w:t>
      </w:r>
    </w:p>
    <w:p w14:paraId="2865FAC4" w14:textId="5A95A149" w:rsidR="0069638C" w:rsidRPr="00D55902" w:rsidRDefault="0069638C" w:rsidP="001233DE">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As </w:t>
      </w:r>
      <w:r w:rsidRPr="00D55902">
        <w:rPr>
          <w:i/>
          <w:iCs/>
          <w:snapToGrid w:val="0"/>
          <w:color w:val="auto"/>
          <w:sz w:val="20"/>
          <w14:ligatures w14:val="standardContextual"/>
        </w:rPr>
        <w:t>S. tuberosum</w:t>
      </w:r>
      <w:r w:rsidRPr="00D55902">
        <w:rPr>
          <w:snapToGrid w:val="0"/>
          <w:color w:val="auto"/>
          <w:sz w:val="20"/>
          <w14:ligatures w14:val="standardContextual"/>
        </w:rPr>
        <w:t xml:space="preserve"> serves as a primary host for </w:t>
      </w:r>
      <w:r w:rsidRPr="00D55902">
        <w:rPr>
          <w:i/>
          <w:iCs/>
          <w:snapToGrid w:val="0"/>
          <w:color w:val="auto"/>
          <w:sz w:val="20"/>
          <w14:ligatures w14:val="standardContextual"/>
        </w:rPr>
        <w:t>B. cockerelli,</w:t>
      </w:r>
      <w:r w:rsidRPr="00D55902">
        <w:rPr>
          <w:snapToGrid w:val="0"/>
          <w:color w:val="auto"/>
          <w:sz w:val="20"/>
          <w14:ligatures w14:val="standardContextual"/>
        </w:rPr>
        <w:t xml:space="preserve"> its genetic resources face a critical threat from the purple-top complex, which is caused by CLso and transmitted by this psyllid, also known as the tomato–potato psyllid </w:t>
      </w:r>
      <w:hyperlink r:id="rId23">
        <w:r w:rsidR="007A4B43" w:rsidRPr="00D55902">
          <w:rPr>
            <w:rStyle w:val="Hipervnculo"/>
            <w:snapToGrid w:val="0"/>
            <w:color w:val="auto"/>
            <w:sz w:val="20"/>
            <w:u w:val="none"/>
            <w14:ligatures w14:val="standardContextual"/>
          </w:rPr>
          <w:t>[19]</w:t>
        </w:r>
      </w:hyperlink>
      <w:r w:rsidRPr="00D55902">
        <w:rPr>
          <w:snapToGrid w:val="0"/>
          <w:color w:val="auto"/>
          <w:sz w:val="20"/>
          <w14:ligatures w14:val="standardContextual"/>
        </w:rPr>
        <w:t xml:space="preserve">. The disease is characterized by apical chlorosis, foliar reddening or purpling, stunted growth, and internal tuber deformities, often associated with zebra chip symptoms that reduce the commercial value of the crop </w:t>
      </w:r>
      <w:hyperlink r:id="rId24">
        <w:r w:rsidR="007A4B43" w:rsidRPr="00D55902">
          <w:rPr>
            <w:rStyle w:val="Hipervnculo"/>
            <w:snapToGrid w:val="0"/>
            <w:color w:val="auto"/>
            <w:sz w:val="20"/>
            <w:u w:val="none"/>
            <w14:ligatures w14:val="standardContextual"/>
          </w:rPr>
          <w:t>[20]</w:t>
        </w:r>
      </w:hyperlink>
      <w:r w:rsidR="007A4B43" w:rsidRPr="00D55902">
        <w:rPr>
          <w:color w:val="auto"/>
          <w:sz w:val="20"/>
          <w:szCs w:val="16"/>
        </w:rPr>
        <w:t>.</w:t>
      </w:r>
    </w:p>
    <w:p w14:paraId="6B5203FF" w14:textId="62914BDA" w:rsidR="0069638C" w:rsidRPr="00D55902" w:rsidRDefault="0069638C" w:rsidP="001233DE">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In addition to biotic stressors, abiotic factors such as drought also exacerbate potato susceptibility to pest infestation. Water stress significantly impairs plant defense capacity and disrupts nutrient balance </w:t>
      </w:r>
      <w:hyperlink r:id="rId25">
        <w:r w:rsidR="007A4B43" w:rsidRPr="00D55902">
          <w:rPr>
            <w:rStyle w:val="Hipervnculo"/>
            <w:snapToGrid w:val="0"/>
            <w:color w:val="auto"/>
            <w:sz w:val="20"/>
            <w:u w:val="none"/>
            <w14:ligatures w14:val="standardContextual"/>
          </w:rPr>
          <w:t>[17,21]</w:t>
        </w:r>
      </w:hyperlink>
      <w:r w:rsidRPr="00D55902">
        <w:rPr>
          <w:snapToGrid w:val="0"/>
          <w:color w:val="auto"/>
          <w:sz w:val="20"/>
          <w14:ligatures w14:val="standardContextual"/>
        </w:rPr>
        <w:t xml:space="preserve">. In tomato plants subjected to moderate water stress, increased susceptibility to </w:t>
      </w:r>
      <w:r w:rsidRPr="00D55902">
        <w:rPr>
          <w:i/>
          <w:iCs/>
          <w:snapToGrid w:val="0"/>
          <w:color w:val="auto"/>
          <w:sz w:val="20"/>
          <w14:ligatures w14:val="standardContextual"/>
        </w:rPr>
        <w:t>B. cockerelli</w:t>
      </w:r>
      <w:r w:rsidRPr="00D55902">
        <w:rPr>
          <w:snapToGrid w:val="0"/>
          <w:color w:val="auto"/>
          <w:sz w:val="20"/>
          <w14:ligatures w14:val="standardContextual"/>
        </w:rPr>
        <w:t xml:space="preserve"> colonization was observed, as evidenced by higher nymphal survival and adult emergence rates compared to well-watered controls </w:t>
      </w:r>
      <w:hyperlink r:id="rId26">
        <w:r w:rsidR="007A4B43" w:rsidRPr="00D55902">
          <w:rPr>
            <w:rStyle w:val="Hipervnculo"/>
            <w:snapToGrid w:val="0"/>
            <w:color w:val="auto"/>
            <w:sz w:val="20"/>
            <w:u w:val="none"/>
            <w14:ligatures w14:val="standardContextual"/>
          </w:rPr>
          <w:t>[22]</w:t>
        </w:r>
      </w:hyperlink>
      <w:r w:rsidRPr="00D55902">
        <w:rPr>
          <w:snapToGrid w:val="0"/>
          <w:color w:val="auto"/>
          <w:sz w:val="20"/>
          <w14:ligatures w14:val="standardContextual"/>
        </w:rPr>
        <w:t xml:space="preserve">. Moreover, drought conditions often reduce the efficacy of chemical insecticides, promoting resistance within psyllid populations and increasing environmental contamination </w:t>
      </w:r>
      <w:hyperlink r:id="rId27">
        <w:r w:rsidR="007A4B43" w:rsidRPr="00D55902">
          <w:rPr>
            <w:rStyle w:val="Hipervnculo"/>
            <w:snapToGrid w:val="0"/>
            <w:color w:val="auto"/>
            <w:sz w:val="20"/>
            <w:u w:val="none"/>
            <w14:ligatures w14:val="standardContextual"/>
          </w:rPr>
          <w:t>[23,24]</w:t>
        </w:r>
      </w:hyperlink>
      <w:r w:rsidRPr="00D55902">
        <w:rPr>
          <w:snapToGrid w:val="0"/>
          <w:color w:val="auto"/>
          <w:sz w:val="20"/>
          <w14:ligatures w14:val="standardContextual"/>
        </w:rPr>
        <w:t xml:space="preserve">. Vector management for ZC remains heavily reliant on insecticides, a strategy that is neither environmentally sustainable nor economically viable in the long term </w:t>
      </w:r>
      <w:hyperlink r:id="rId28">
        <w:r w:rsidR="007A4B43" w:rsidRPr="00D55902">
          <w:rPr>
            <w:rStyle w:val="Hipervnculo"/>
            <w:snapToGrid w:val="0"/>
            <w:color w:val="auto"/>
            <w:sz w:val="20"/>
            <w:u w:val="none"/>
            <w14:ligatures w14:val="standardContextual"/>
          </w:rPr>
          <w:t>[11,25]</w:t>
        </w:r>
      </w:hyperlink>
      <w:r w:rsidRPr="00D55902">
        <w:rPr>
          <w:snapToGrid w:val="0"/>
          <w:color w:val="auto"/>
          <w:sz w:val="20"/>
          <w14:ligatures w14:val="standardContextual"/>
        </w:rPr>
        <w:t xml:space="preserve">. The indiscriminate use of agrochemicals also contributes to higher production costs and ecological degradation </w:t>
      </w:r>
      <w:hyperlink r:id="rId29">
        <w:r w:rsidR="007A4B43" w:rsidRPr="00D55902">
          <w:rPr>
            <w:rStyle w:val="Hipervnculo"/>
            <w:snapToGrid w:val="0"/>
            <w:color w:val="auto"/>
            <w:sz w:val="20"/>
            <w:u w:val="none"/>
            <w14:ligatures w14:val="standardContextual"/>
          </w:rPr>
          <w:t>[26]</w:t>
        </w:r>
      </w:hyperlink>
      <w:r w:rsidRPr="00D55902">
        <w:rPr>
          <w:snapToGrid w:val="0"/>
          <w:color w:val="auto"/>
          <w:sz w:val="20"/>
          <w14:ligatures w14:val="standardContextual"/>
        </w:rPr>
        <w:t>.</w:t>
      </w:r>
    </w:p>
    <w:p w14:paraId="447042D3" w14:textId="7BC95D34" w:rsidR="0069638C" w:rsidRPr="00D55902" w:rsidRDefault="0069638C" w:rsidP="001233DE">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Given these challenges, sustainable and environmentally compatible alternatives are increasingly necessary. Entomopathogenic fungi such as </w:t>
      </w:r>
      <w:r w:rsidRPr="00D55902">
        <w:rPr>
          <w:i/>
          <w:iCs/>
          <w:snapToGrid w:val="0"/>
          <w:color w:val="auto"/>
          <w:sz w:val="20"/>
          <w14:ligatures w14:val="standardContextual"/>
        </w:rPr>
        <w:t>Beauveria bassiana</w:t>
      </w:r>
      <w:r w:rsidRPr="00D55902">
        <w:rPr>
          <w:snapToGrid w:val="0"/>
          <w:color w:val="auto"/>
          <w:sz w:val="20"/>
          <w14:ligatures w14:val="standardContextual"/>
        </w:rPr>
        <w:t xml:space="preserve"> and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have emerged as promising candidates for biological control in Peru, demonstrating up to 99% mortality under laboratory conditions and 88% efficacy in the field, comparable to synthetic insecticides </w:t>
      </w:r>
      <w:hyperlink r:id="rId30">
        <w:r w:rsidR="007A4B43" w:rsidRPr="00D55902">
          <w:rPr>
            <w:rStyle w:val="Hipervnculo"/>
            <w:snapToGrid w:val="0"/>
            <w:color w:val="auto"/>
            <w:sz w:val="20"/>
            <w:u w:val="none"/>
            <w14:ligatures w14:val="standardContextual"/>
          </w:rPr>
          <w:t>[27]</w:t>
        </w:r>
      </w:hyperlink>
      <w:r w:rsidRPr="00D55902">
        <w:rPr>
          <w:snapToGrid w:val="0"/>
          <w:color w:val="auto"/>
          <w:sz w:val="20"/>
          <w14:ligatures w14:val="standardContextual"/>
        </w:rPr>
        <w:t xml:space="preserve">. In addition, the nematophagous fungus </w:t>
      </w:r>
      <w:r w:rsidRPr="00D55902">
        <w:rPr>
          <w:i/>
          <w:iCs/>
          <w:snapToGrid w:val="0"/>
          <w:color w:val="auto"/>
          <w:sz w:val="20"/>
          <w14:ligatures w14:val="standardContextual"/>
        </w:rPr>
        <w:t>Paecilomyces lilacinus</w:t>
      </w:r>
      <w:r w:rsidRPr="00D55902">
        <w:rPr>
          <w:snapToGrid w:val="0"/>
          <w:color w:val="auto"/>
          <w:sz w:val="20"/>
          <w14:ligatures w14:val="standardContextual"/>
        </w:rPr>
        <w:t xml:space="preserve"> has been proposed as a biocontrol agent targeting the nymphal stages of </w:t>
      </w:r>
      <w:r w:rsidRPr="00D55902">
        <w:rPr>
          <w:i/>
          <w:iCs/>
          <w:snapToGrid w:val="0"/>
          <w:color w:val="auto"/>
          <w:sz w:val="20"/>
          <w14:ligatures w14:val="standardContextual"/>
        </w:rPr>
        <w:t>B. cockerelli,</w:t>
      </w:r>
      <w:r w:rsidRPr="00D55902">
        <w:rPr>
          <w:snapToGrid w:val="0"/>
          <w:color w:val="auto"/>
          <w:sz w:val="20"/>
          <w14:ligatures w14:val="standardContextual"/>
        </w:rPr>
        <w:t xml:space="preserve"> which are particularly difficult to manage. Its field application is </w:t>
      </w:r>
      <w:r w:rsidRPr="00D55902">
        <w:rPr>
          <w:snapToGrid w:val="0"/>
          <w:color w:val="auto"/>
          <w:sz w:val="20"/>
          <w14:ligatures w14:val="standardContextual"/>
        </w:rPr>
        <w:lastRenderedPageBreak/>
        <w:t xml:space="preserve">especially relevant under arid conditions, where plant susceptibility to psyllid feeding toxins increases, leading to apical yellowing and leaf curling </w:t>
      </w:r>
      <w:hyperlink r:id="rId31">
        <w:r w:rsidR="007A4B43" w:rsidRPr="00D55902">
          <w:rPr>
            <w:rStyle w:val="Hipervnculo"/>
            <w:snapToGrid w:val="0"/>
            <w:color w:val="auto"/>
            <w:sz w:val="20"/>
            <w:u w:val="none"/>
            <w14:ligatures w14:val="standardContextual"/>
          </w:rPr>
          <w:t>[28]</w:t>
        </w:r>
      </w:hyperlink>
      <w:r w:rsidR="007A4B43" w:rsidRPr="00D55902">
        <w:rPr>
          <w:color w:val="auto"/>
          <w:sz w:val="20"/>
          <w:szCs w:val="16"/>
        </w:rPr>
        <w:t>.</w:t>
      </w:r>
    </w:p>
    <w:p w14:paraId="21C075CA" w14:textId="77777777" w:rsidR="0069638C" w:rsidRPr="00D55902" w:rsidRDefault="0069638C" w:rsidP="001233DE">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This study aimed to (i) evaluate the population dynamics of </w:t>
      </w:r>
      <w:r w:rsidRPr="00D55902">
        <w:rPr>
          <w:i/>
          <w:iCs/>
          <w:snapToGrid w:val="0"/>
          <w:color w:val="auto"/>
          <w:sz w:val="20"/>
          <w14:ligatures w14:val="standardContextual"/>
        </w:rPr>
        <w:t>B. cockerelli</w:t>
      </w:r>
      <w:r w:rsidRPr="00D55902">
        <w:rPr>
          <w:snapToGrid w:val="0"/>
          <w:color w:val="auto"/>
          <w:sz w:val="20"/>
          <w14:ligatures w14:val="standardContextual"/>
        </w:rPr>
        <w:t xml:space="preserve"> under field conditions during the phenological development of potato; (ii) assess the symptom expression of the purple-top complex and zebra chip incidence in the potato cultivar UNICA subjected to biological and chemical treatments; and (iii) determine the agronomic response of the crop to psyllid infestation under field conditions. This integrative approach seeks to identify adaptive management strategies suitable for Andean agroecosystems, where climate variability and phytosanitary pressure increasingly threaten both food security and the genetic diversity of this staple crop.</w:t>
      </w:r>
    </w:p>
    <w:p w14:paraId="6F7397C1" w14:textId="7405BD8C" w:rsidR="0069638C" w:rsidRPr="00D55902" w:rsidRDefault="001233DE" w:rsidP="001233DE">
      <w:pPr>
        <w:adjustRightInd w:val="0"/>
        <w:snapToGrid w:val="0"/>
        <w:spacing w:before="240" w:after="60"/>
        <w:ind w:left="2608"/>
        <w:jc w:val="left"/>
        <w:outlineLvl w:val="0"/>
        <w:rPr>
          <w:b/>
          <w:bCs/>
          <w:snapToGrid w:val="0"/>
          <w:color w:val="auto"/>
          <w:sz w:val="24"/>
          <w:szCs w:val="24"/>
          <w14:ligatures w14:val="standardContextual"/>
        </w:rPr>
      </w:pPr>
      <w:bookmarkStart w:id="9" w:name="materials-and-methods"/>
      <w:bookmarkEnd w:id="8"/>
      <w:r w:rsidRPr="00D55902">
        <w:rPr>
          <w:b/>
          <w:bCs/>
          <w:snapToGrid w:val="0"/>
          <w:color w:val="auto"/>
          <w:sz w:val="24"/>
          <w:szCs w:val="24"/>
          <w14:ligatures w14:val="standardContextual"/>
        </w:rPr>
        <w:t xml:space="preserve">2. </w:t>
      </w:r>
      <w:r w:rsidR="0069638C" w:rsidRPr="00D55902">
        <w:rPr>
          <w:b/>
          <w:bCs/>
          <w:snapToGrid w:val="0"/>
          <w:color w:val="auto"/>
          <w:sz w:val="24"/>
          <w:szCs w:val="24"/>
          <w14:ligatures w14:val="standardContextual"/>
        </w:rPr>
        <w:t>Materials and Methods</w:t>
      </w:r>
    </w:p>
    <w:p w14:paraId="4091AAFE" w14:textId="39AC0D45" w:rsidR="0069638C" w:rsidRPr="00D55902" w:rsidRDefault="001233DE" w:rsidP="001233DE">
      <w:pPr>
        <w:adjustRightInd w:val="0"/>
        <w:snapToGrid w:val="0"/>
        <w:spacing w:before="60" w:after="60"/>
        <w:ind w:left="2608"/>
        <w:jc w:val="left"/>
        <w:outlineLvl w:val="1"/>
        <w:rPr>
          <w:bCs/>
          <w:i/>
          <w:snapToGrid w:val="0"/>
          <w:color w:val="auto"/>
          <w14:ligatures w14:val="standardContextual"/>
        </w:rPr>
      </w:pPr>
      <w:bookmarkStart w:id="10" w:name="study-area-and-meteorological-conditions"/>
      <w:r w:rsidRPr="00D55902">
        <w:rPr>
          <w:bCs/>
          <w:i/>
          <w:snapToGrid w:val="0"/>
          <w:color w:val="auto"/>
          <w14:ligatures w14:val="standardContextual"/>
        </w:rPr>
        <w:t xml:space="preserve">2.1. </w:t>
      </w:r>
      <w:r w:rsidR="0069638C" w:rsidRPr="00D55902">
        <w:rPr>
          <w:bCs/>
          <w:i/>
          <w:snapToGrid w:val="0"/>
          <w:color w:val="auto"/>
          <w14:ligatures w14:val="standardContextual"/>
        </w:rPr>
        <w:t>Study Area and Meteorological Conditions</w:t>
      </w:r>
    </w:p>
    <w:p w14:paraId="2F59B10F" w14:textId="00A7EABE" w:rsidR="0069638C" w:rsidRPr="00D55902" w:rsidRDefault="0069638C" w:rsidP="001233DE">
      <w:pPr>
        <w:adjustRightInd w:val="0"/>
        <w:snapToGrid w:val="0"/>
        <w:ind w:left="2608" w:firstLine="425"/>
        <w:rPr>
          <w:snapToGrid w:val="0"/>
          <w:color w:val="auto"/>
          <w14:ligatures w14:val="standardContextual"/>
        </w:rPr>
      </w:pPr>
      <w:r w:rsidRPr="00D55902">
        <w:rPr>
          <w:snapToGrid w:val="0"/>
          <w:color w:val="auto"/>
          <w14:ligatures w14:val="standardContextual"/>
        </w:rPr>
        <w:t>The experiment was conducted in the rural community of Quispampa Bajo, district and province of Huancabamba, Peru, from September 2024 to February 2025, coinciding with the phenological development period of potato (</w:t>
      </w:r>
      <w:r w:rsidRPr="00D55902">
        <w:rPr>
          <w:i/>
          <w:iCs/>
          <w:snapToGrid w:val="0"/>
          <w:color w:val="auto"/>
          <w14:ligatures w14:val="standardContextual"/>
        </w:rPr>
        <w:t>Solanum tuberosum</w:t>
      </w:r>
      <w:r w:rsidRPr="00D55902">
        <w:rPr>
          <w:snapToGrid w:val="0"/>
          <w:color w:val="auto"/>
          <w14:ligatures w14:val="standardContextual"/>
        </w:rPr>
        <w:t xml:space="preserve"> L.) (latitude 5°15′22.2048″ S, longitude 79°26′58.0848″ W, elevation 2044 m a.s.l.; Figure 1). The site was selected due to the confirmed presence of the potato psyllid </w:t>
      </w:r>
      <w:r w:rsidRPr="00D55902">
        <w:rPr>
          <w:i/>
          <w:iCs/>
          <w:snapToGrid w:val="0"/>
          <w:color w:val="auto"/>
          <w14:ligatures w14:val="standardContextual"/>
        </w:rPr>
        <w:t>Bactericera cockerelli</w:t>
      </w:r>
      <w:r w:rsidRPr="00D55902">
        <w:rPr>
          <w:snapToGrid w:val="0"/>
          <w:color w:val="auto"/>
          <w14:ligatures w14:val="standardContextual"/>
        </w:rPr>
        <w:t xml:space="preserve"> (Šulc) in local potato fields </w:t>
      </w:r>
      <w:hyperlink r:id="rId32">
        <w:r w:rsidR="00B0676A" w:rsidRPr="00D55902">
          <w:rPr>
            <w:rStyle w:val="Hipervnculo"/>
            <w:snapToGrid w:val="0"/>
            <w:color w:val="auto"/>
            <w:u w:val="none"/>
            <w14:ligatures w14:val="standardContextual"/>
          </w:rPr>
          <w:t>[16]</w:t>
        </w:r>
      </w:hyperlink>
      <w:r w:rsidRPr="00D55902">
        <w:rPr>
          <w:snapToGrid w:val="0"/>
          <w:color w:val="auto"/>
          <w14:ligatures w14:val="standardContextual"/>
        </w:rPr>
        <w:t xml:space="preserve"> and the detection of the bacterium </w:t>
      </w:r>
      <w:r w:rsidRPr="00D55902">
        <w:rPr>
          <w:i/>
          <w:iCs/>
          <w:snapToGrid w:val="0"/>
          <w:color w:val="auto"/>
          <w14:ligatures w14:val="standardContextual"/>
        </w:rPr>
        <w:t>Candidatus Liberibacter solanacearum</w:t>
      </w:r>
      <w:r w:rsidRPr="00D55902">
        <w:rPr>
          <w:snapToGrid w:val="0"/>
          <w:color w:val="auto"/>
          <w14:ligatures w14:val="standardContextual"/>
        </w:rPr>
        <w:t xml:space="preserve"> (CLso) in the same district, officially reported in 2024 by the National Agricultural Health Service (SENASA) </w:t>
      </w:r>
      <w:hyperlink r:id="rId33">
        <w:r w:rsidR="00B0676A" w:rsidRPr="00D55902">
          <w:rPr>
            <w:rStyle w:val="Hipervnculo"/>
            <w:snapToGrid w:val="0"/>
            <w:color w:val="auto"/>
            <w:u w:val="none"/>
            <w14:ligatures w14:val="standardContextual"/>
          </w:rPr>
          <w:t>[29]</w:t>
        </w:r>
      </w:hyperlink>
      <w:r w:rsidRPr="00D55902">
        <w:rPr>
          <w:snapToGrid w:val="0"/>
          <w:color w:val="auto"/>
          <w14:ligatures w14:val="standardContextual"/>
        </w:rPr>
        <w:t>. At the time of the study</w:t>
      </w:r>
      <w:r w:rsidR="009B7682" w:rsidRPr="00D55902">
        <w:rPr>
          <w:snapToGrid w:val="0"/>
          <w:color w:val="auto"/>
          <w14:ligatures w14:val="standardContextual"/>
        </w:rPr>
        <w:t>’</w:t>
      </w:r>
      <w:r w:rsidRPr="00D55902">
        <w:rPr>
          <w:snapToGrid w:val="0"/>
          <w:color w:val="auto"/>
          <w14:ligatures w14:val="standardContextual"/>
        </w:rPr>
        <w:t>s installation, the research area was surrounded by two potato fields in bloom, an alfalfa field, and a hedge of banana plants. Weed control was carried out manually at three stages: before the first hilling, during the second hilling, and after flowering. Irrigation was carried out every 25 days using surface gravity irrigation, due to the water deficit in the reservoirs in the area. No fungicides were applied, except for the treatment corresponding to chemical control.</w:t>
      </w:r>
    </w:p>
    <w:p w14:paraId="62F7ED8C" w14:textId="77777777" w:rsidR="0069638C" w:rsidRPr="00D55902" w:rsidRDefault="0069638C" w:rsidP="0063486F">
      <w:pPr>
        <w:pStyle w:val="MDPI52figure"/>
        <w:rPr>
          <w:color w:val="auto"/>
        </w:rPr>
      </w:pPr>
      <w:bookmarkStart w:id="11" w:name="fig-id.rhbe5tdhz3rf"/>
      <w:r w:rsidRPr="00D55902">
        <w:rPr>
          <w:noProof/>
          <w:color w:val="auto"/>
        </w:rPr>
        <w:drawing>
          <wp:inline distT="0" distB="0" distL="0" distR="0" wp14:anchorId="10F84305" wp14:editId="0E90ECCC">
            <wp:extent cx="6486525" cy="4143375"/>
            <wp:effectExtent l="0" t="0" r="9525" b="9525"/>
            <wp:docPr id="48" name="Picture" descr="A map of land with different area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8" name="Picture" descr="A map of land with different areas&#10;&#10;Description automatically generated with medium confidence"/>
                    <pic:cNvPicPr>
                      <a:picLocks noChangeAspect="1" noChangeArrowheads="1"/>
                    </pic:cNvPicPr>
                  </pic:nvPicPr>
                  <pic:blipFill>
                    <a:blip r:embed="rId34"/>
                    <a:stretch>
                      <a:fillRect/>
                    </a:stretch>
                  </pic:blipFill>
                  <pic:spPr bwMode="auto">
                    <a:xfrm>
                      <a:off x="0" y="0"/>
                      <a:ext cx="6521980" cy="4166022"/>
                    </a:xfrm>
                    <a:prstGeom prst="rect">
                      <a:avLst/>
                    </a:prstGeom>
                    <a:noFill/>
                    <a:ln w="9525">
                      <a:noFill/>
                      <a:headEnd/>
                      <a:tailEnd/>
                    </a:ln>
                  </pic:spPr>
                </pic:pic>
              </a:graphicData>
            </a:graphic>
          </wp:inline>
        </w:drawing>
      </w:r>
    </w:p>
    <w:p w14:paraId="3263B5F0" w14:textId="60A8400D" w:rsidR="00F7486B" w:rsidRPr="00AD4D51" w:rsidRDefault="0069638C" w:rsidP="00F7486B">
      <w:pPr>
        <w:adjustRightInd w:val="0"/>
        <w:snapToGrid w:val="0"/>
        <w:spacing w:before="120" w:after="240"/>
        <w:ind w:left="2608"/>
        <w:rPr>
          <w:snapToGrid w:val="0"/>
          <w:color w:val="auto"/>
          <w:sz w:val="18"/>
          <w:szCs w:val="18"/>
          <w:lang w:val="de-DE"/>
          <w14:ligatures w14:val="standardContextual"/>
        </w:rPr>
      </w:pPr>
      <w:commentRangeStart w:id="12"/>
      <w:commentRangeStart w:id="13"/>
      <w:r w:rsidRPr="00D55902">
        <w:rPr>
          <w:b/>
          <w:snapToGrid w:val="0"/>
          <w:color w:val="auto"/>
          <w:sz w:val="18"/>
          <w:szCs w:val="18"/>
          <w:highlight w:val="yellow"/>
          <w14:ligatures w14:val="standardContextual"/>
        </w:rPr>
        <w:lastRenderedPageBreak/>
        <w:t>Figure 1</w:t>
      </w:r>
      <w:commentRangeEnd w:id="12"/>
      <w:r w:rsidR="006953FA" w:rsidRPr="00D55902">
        <w:rPr>
          <w:rStyle w:val="Refdecomentario"/>
          <w:color w:val="auto"/>
        </w:rPr>
        <w:commentReference w:id="12"/>
      </w:r>
      <w:commentRangeEnd w:id="13"/>
      <w:r w:rsidR="00F7486B">
        <w:rPr>
          <w:rStyle w:val="Refdecomentario"/>
        </w:rPr>
        <w:commentReference w:id="13"/>
      </w:r>
      <w:r w:rsidRPr="00D55902">
        <w:rPr>
          <w:b/>
          <w:snapToGrid w:val="0"/>
          <w:color w:val="auto"/>
          <w:sz w:val="18"/>
          <w:szCs w:val="18"/>
          <w14:ligatures w14:val="standardContextual"/>
        </w:rPr>
        <w:t xml:space="preserve">. </w:t>
      </w:r>
      <w:r w:rsidRPr="00D55902">
        <w:rPr>
          <w:snapToGrid w:val="0"/>
          <w:color w:val="auto"/>
          <w:sz w:val="18"/>
          <w:szCs w:val="18"/>
          <w14:ligatures w14:val="standardContextual"/>
        </w:rPr>
        <w:t>Map showing the location of the study area: (</w:t>
      </w:r>
      <w:r w:rsidRPr="00D55902">
        <w:rPr>
          <w:b/>
          <w:bCs/>
          <w:snapToGrid w:val="0"/>
          <w:color w:val="auto"/>
          <w:sz w:val="18"/>
          <w:szCs w:val="18"/>
          <w14:ligatures w14:val="standardContextual"/>
        </w:rPr>
        <w:t>a</w:t>
      </w:r>
      <w:r w:rsidRPr="00D55902">
        <w:rPr>
          <w:snapToGrid w:val="0"/>
          <w:color w:val="auto"/>
          <w:sz w:val="18"/>
          <w:szCs w:val="18"/>
          <w14:ligatures w14:val="standardContextual"/>
        </w:rPr>
        <w:t>) Geographic position of the northern Andes of Peru; (</w:t>
      </w:r>
      <w:r w:rsidRPr="00D55902">
        <w:rPr>
          <w:b/>
          <w:bCs/>
          <w:snapToGrid w:val="0"/>
          <w:color w:val="auto"/>
          <w:sz w:val="18"/>
          <w:szCs w:val="18"/>
          <w14:ligatures w14:val="standardContextual"/>
        </w:rPr>
        <w:t>b</w:t>
      </w:r>
      <w:r w:rsidRPr="00D55902">
        <w:rPr>
          <w:snapToGrid w:val="0"/>
          <w:color w:val="auto"/>
          <w:sz w:val="18"/>
          <w:szCs w:val="18"/>
          <w14:ligatures w14:val="standardContextual"/>
        </w:rPr>
        <w:t>) Location of Huancabamba Province, Piura; (</w:t>
      </w:r>
      <w:r w:rsidRPr="00D55902">
        <w:rPr>
          <w:b/>
          <w:bCs/>
          <w:snapToGrid w:val="0"/>
          <w:color w:val="auto"/>
          <w:sz w:val="18"/>
          <w:szCs w:val="18"/>
          <w14:ligatures w14:val="standardContextual"/>
        </w:rPr>
        <w:t>c</w:t>
      </w:r>
      <w:r w:rsidRPr="00D55902">
        <w:rPr>
          <w:snapToGrid w:val="0"/>
          <w:color w:val="auto"/>
          <w:sz w:val="18"/>
          <w:szCs w:val="18"/>
          <w14:ligatures w14:val="standardContextual"/>
        </w:rPr>
        <w:t xml:space="preserve">) </w:t>
      </w:r>
      <w:r w:rsidR="00F7486B" w:rsidRPr="00F7486B">
        <w:rPr>
          <w:snapToGrid w:val="0"/>
          <w:color w:val="EE0000"/>
          <w:sz w:val="18"/>
          <w:szCs w:val="18"/>
          <w:lang w:val="en"/>
          <w14:ligatures w14:val="standardContextual"/>
        </w:rPr>
        <w:t>Quispampa Bajo. The red line in the satellite image delimits the experimental area.</w:t>
      </w:r>
    </w:p>
    <w:bookmarkEnd w:id="11"/>
    <w:p w14:paraId="10D8D7AE" w14:textId="4D371DAF" w:rsidR="0069638C" w:rsidRPr="00D55902" w:rsidRDefault="0069638C" w:rsidP="00C043D6">
      <w:pPr>
        <w:adjustRightInd w:val="0"/>
        <w:snapToGrid w:val="0"/>
        <w:ind w:left="2608" w:firstLine="425"/>
        <w:rPr>
          <w:snapToGrid w:val="0"/>
          <w:color w:val="auto"/>
          <w14:ligatures w14:val="standardContextual"/>
        </w:rPr>
      </w:pPr>
      <w:r w:rsidRPr="00D55902">
        <w:rPr>
          <w:snapToGrid w:val="0"/>
          <w:color w:val="auto"/>
          <w14:ligatures w14:val="standardContextual"/>
        </w:rPr>
        <w:t>The soils of Quispampa Bajo are heterogeneous, predominantly of alluvial and colluvial origin, with fertility variations related to topographic slope. The soil analysis conducted by the Soil, Water, and Foliar Laboratory of the National Institute of Agrarian Innovation (INIA) determined that the soil belongs to the sandy loam texture class and has the following values: pH: 7.3; electrical conductivity: 16.2 mS/m; organic matter: 2.5%; available phosphorus: 30.3 mg/kg; and available potassium: 707.2 mg/kg. As for exchangeable bases (Ca, Mg, Na, and K), the values were 31.4, 5.0, 0.3, and 2.1 cmol(+)/kg, respectively. Calcium carbonate equivalent: 3.3%, exchangeable acidity: &lt;0.4 cmol (+)/kg, and exchangeable aluminum &lt;0.4 cmol (+)/kg. Meteorological data</w:t>
      </w:r>
      <w:r w:rsidR="009B7682" w:rsidRPr="00D55902">
        <w:rPr>
          <w:snapToGrid w:val="0"/>
          <w:color w:val="auto"/>
          <w14:ligatures w14:val="standardContextual"/>
        </w:rPr>
        <w:t>—</w:t>
      </w:r>
      <w:r w:rsidRPr="00D55902">
        <w:rPr>
          <w:snapToGrid w:val="0"/>
          <w:color w:val="auto"/>
          <w14:ligatures w14:val="standardContextual"/>
        </w:rPr>
        <w:t>including maximum and minimum air temperature (°C), relative humidity (%), and daily precipitation (mm)</w:t>
      </w:r>
      <w:r w:rsidR="009B7682" w:rsidRPr="00D55902">
        <w:rPr>
          <w:snapToGrid w:val="0"/>
          <w:color w:val="auto"/>
          <w14:ligatures w14:val="standardContextual"/>
        </w:rPr>
        <w:t>—</w:t>
      </w:r>
      <w:r w:rsidRPr="00D55902">
        <w:rPr>
          <w:snapToGrid w:val="0"/>
          <w:color w:val="auto"/>
          <w14:ligatures w14:val="standardContextual"/>
        </w:rPr>
        <w:t>were obtained from the Huancabamba Conventional Meteorological Station (Code 105055) managed by the National Service of Meteorology and Hydrology of Peru (SENAMHI/DRD), Directorate of Observation Networks and Data</w:t>
      </w:r>
      <w:r w:rsidR="00781FCA">
        <w:rPr>
          <w:snapToGrid w:val="0"/>
          <w:color w:val="auto"/>
          <w14:ligatures w14:val="standardContextual"/>
        </w:rPr>
        <w:t xml:space="preserve"> </w:t>
      </w:r>
      <w:r w:rsidR="00781FCA" w:rsidRPr="00781FCA">
        <w:rPr>
          <w:snapToGrid w:val="0"/>
          <w:color w:val="EE0000"/>
          <w14:ligatures w14:val="standardContextual"/>
        </w:rPr>
        <w:t>(Figure 2)</w:t>
      </w:r>
      <w:r w:rsidRPr="00781FCA">
        <w:rPr>
          <w:snapToGrid w:val="0"/>
          <w:color w:val="EE0000"/>
          <w14:ligatures w14:val="standardContextual"/>
        </w:rPr>
        <w:t xml:space="preserve">. </w:t>
      </w:r>
      <w:r w:rsidRPr="00D55902">
        <w:rPr>
          <w:snapToGrid w:val="0"/>
          <w:color w:val="auto"/>
          <w14:ligatures w14:val="standardContextual"/>
        </w:rPr>
        <w:t xml:space="preserve">During the study period, precipitation ranged from 6.9 mm in October to 150.2 mm in December. Average daily temperatures varied between 13.7 °C (minimum) and 25.7 °C (maximum), with a mean relative humidity of 67.5%. Days were generally warm, providing favorable conditions for the development of </w:t>
      </w:r>
      <w:r w:rsidRPr="00D55902">
        <w:rPr>
          <w:i/>
          <w:iCs/>
          <w:snapToGrid w:val="0"/>
          <w:color w:val="auto"/>
          <w14:ligatures w14:val="standardContextual"/>
        </w:rPr>
        <w:t>B. cockerelli</w:t>
      </w:r>
      <w:r w:rsidRPr="00D55902">
        <w:rPr>
          <w:snapToGrid w:val="0"/>
          <w:color w:val="auto"/>
          <w14:ligatures w14:val="standardContextual"/>
        </w:rPr>
        <w:t xml:space="preserve"> populations under natural field exposure. Rainfall during the first three months of crop establishment was very low, below 5 mm per day, reaching values close to 0. Likewise, during October and November</w:t>
      </w:r>
      <w:r w:rsidR="00C31B00">
        <w:rPr>
          <w:snapToGrid w:val="0"/>
          <w:color w:val="auto"/>
          <w14:ligatures w14:val="standardContextual"/>
        </w:rPr>
        <w:t xml:space="preserve"> </w:t>
      </w:r>
      <w:r w:rsidR="00C31B00" w:rsidRPr="00C31B00">
        <w:rPr>
          <w:snapToGrid w:val="0"/>
          <w:color w:val="EE0000"/>
          <w14:ligatures w14:val="standardContextual"/>
        </w:rPr>
        <w:t>of 2024</w:t>
      </w:r>
      <w:r w:rsidRPr="00D55902">
        <w:rPr>
          <w:snapToGrid w:val="0"/>
          <w:color w:val="auto"/>
          <w14:ligatures w14:val="standardContextual"/>
        </w:rPr>
        <w:t>, the maximum temperature exceeded 30 °C.</w:t>
      </w:r>
    </w:p>
    <w:p w14:paraId="69D6F145" w14:textId="1046ADAC" w:rsidR="0069638C" w:rsidRPr="00D55902" w:rsidRDefault="00AD4D51" w:rsidP="00C043D6">
      <w:pPr>
        <w:pStyle w:val="MDPI52figure"/>
        <w:rPr>
          <w:color w:val="auto"/>
        </w:rPr>
      </w:pPr>
      <w:bookmarkStart w:id="14" w:name="fig-id.8b8fa3adq14b"/>
      <w:r>
        <w:rPr>
          <w:noProof/>
          <w:snapToGrid/>
          <w:color w:val="auto"/>
          <w14:ligatures w14:val="none"/>
        </w:rPr>
        <w:drawing>
          <wp:inline distT="0" distB="0" distL="0" distR="0" wp14:anchorId="02816ACB" wp14:editId="467115AF">
            <wp:extent cx="6019800" cy="3611535"/>
            <wp:effectExtent l="0" t="0" r="0" b="8255"/>
            <wp:docPr id="1387748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8323" name="Imagen 1387748323"/>
                    <pic:cNvPicPr/>
                  </pic:nvPicPr>
                  <pic:blipFill>
                    <a:blip r:embed="rId35"/>
                    <a:stretch>
                      <a:fillRect/>
                    </a:stretch>
                  </pic:blipFill>
                  <pic:spPr>
                    <a:xfrm>
                      <a:off x="0" y="0"/>
                      <a:ext cx="6024776" cy="3614520"/>
                    </a:xfrm>
                    <a:prstGeom prst="rect">
                      <a:avLst/>
                    </a:prstGeom>
                  </pic:spPr>
                </pic:pic>
              </a:graphicData>
            </a:graphic>
          </wp:inline>
        </w:drawing>
      </w:r>
    </w:p>
    <w:p w14:paraId="22C6E7DE" w14:textId="2239BABC" w:rsidR="00781FCA" w:rsidRPr="00AD4D51" w:rsidRDefault="0069638C" w:rsidP="00781FCA">
      <w:pPr>
        <w:adjustRightInd w:val="0"/>
        <w:snapToGrid w:val="0"/>
        <w:spacing w:before="120" w:after="240"/>
        <w:ind w:left="2608"/>
        <w:rPr>
          <w:snapToGrid w:val="0"/>
          <w:color w:val="EE0000"/>
          <w:sz w:val="18"/>
          <w:szCs w:val="18"/>
          <w:lang w:val="de-DE"/>
          <w14:ligatures w14:val="standardContextual"/>
        </w:rPr>
      </w:pPr>
      <w:commentRangeStart w:id="15"/>
      <w:commentRangeStart w:id="16"/>
      <w:commentRangeStart w:id="17"/>
      <w:commentRangeStart w:id="18"/>
      <w:commentRangeStart w:id="19"/>
      <w:r w:rsidRPr="00D55902">
        <w:rPr>
          <w:b/>
          <w:snapToGrid w:val="0"/>
          <w:color w:val="auto"/>
          <w:sz w:val="18"/>
          <w:szCs w:val="18"/>
          <w:highlight w:val="yellow"/>
          <w14:ligatures w14:val="standardContextual"/>
        </w:rPr>
        <w:t xml:space="preserve">Figure </w:t>
      </w:r>
      <w:commentRangeEnd w:id="15"/>
      <w:r w:rsidR="00B07C46" w:rsidRPr="00D55902">
        <w:rPr>
          <w:rStyle w:val="Refdecomentario"/>
          <w:color w:val="auto"/>
          <w:highlight w:val="yellow"/>
        </w:rPr>
        <w:commentReference w:id="15"/>
      </w:r>
      <w:commentRangeEnd w:id="16"/>
      <w:r w:rsidR="006825CE">
        <w:rPr>
          <w:rStyle w:val="Refdecomentario"/>
        </w:rPr>
        <w:commentReference w:id="16"/>
      </w:r>
      <w:r w:rsidRPr="00D55902">
        <w:rPr>
          <w:b/>
          <w:snapToGrid w:val="0"/>
          <w:color w:val="auto"/>
          <w:sz w:val="18"/>
          <w:szCs w:val="18"/>
          <w:highlight w:val="yellow"/>
          <w14:ligatures w14:val="standardContextual"/>
        </w:rPr>
        <w:t>2</w:t>
      </w:r>
      <w:commentRangeEnd w:id="17"/>
      <w:r w:rsidR="00C043D6" w:rsidRPr="00D55902">
        <w:rPr>
          <w:rStyle w:val="Refdecomentario"/>
          <w:color w:val="auto"/>
          <w:highlight w:val="yellow"/>
        </w:rPr>
        <w:commentReference w:id="17"/>
      </w:r>
      <w:commentRangeEnd w:id="18"/>
      <w:r w:rsidR="00C31B00">
        <w:rPr>
          <w:rStyle w:val="Refdecomentario"/>
        </w:rPr>
        <w:commentReference w:id="18"/>
      </w:r>
      <w:r w:rsidRPr="00D55902">
        <w:rPr>
          <w:b/>
          <w:snapToGrid w:val="0"/>
          <w:color w:val="auto"/>
          <w:sz w:val="18"/>
          <w:szCs w:val="18"/>
          <w:highlight w:val="yellow"/>
          <w14:ligatures w14:val="standardContextual"/>
        </w:rPr>
        <w:t>.</w:t>
      </w:r>
      <w:commentRangeEnd w:id="19"/>
      <w:r w:rsidR="003D70A1" w:rsidRPr="00D55902">
        <w:rPr>
          <w:rStyle w:val="Refdecomentario"/>
          <w:color w:val="auto"/>
        </w:rPr>
        <w:commentReference w:id="19"/>
      </w:r>
      <w:r w:rsidRPr="00D55902">
        <w:rPr>
          <w:b/>
          <w:snapToGrid w:val="0"/>
          <w:color w:val="auto"/>
          <w:sz w:val="18"/>
          <w:szCs w:val="18"/>
          <w14:ligatures w14:val="standardContextual"/>
        </w:rPr>
        <w:t xml:space="preserve"> </w:t>
      </w:r>
      <w:r w:rsidRPr="00D55902">
        <w:rPr>
          <w:snapToGrid w:val="0"/>
          <w:color w:val="auto"/>
          <w:sz w:val="18"/>
          <w:szCs w:val="18"/>
          <w14:ligatures w14:val="standardContextual"/>
        </w:rPr>
        <w:t xml:space="preserve">Meteorological data of temperature (°C), precipitation (mm), relative humidity (%) </w:t>
      </w:r>
      <w:r w:rsidR="006825CE" w:rsidRPr="006825CE">
        <w:rPr>
          <w:snapToGrid w:val="0"/>
          <w:color w:val="EE0000"/>
          <w:sz w:val="18"/>
          <w:szCs w:val="18"/>
          <w14:ligatures w14:val="standardContextual"/>
        </w:rPr>
        <w:t>and treatment application</w:t>
      </w:r>
      <w:r w:rsidR="006825CE">
        <w:rPr>
          <w:snapToGrid w:val="0"/>
          <w:color w:val="EE0000"/>
          <w:sz w:val="18"/>
          <w:szCs w:val="18"/>
          <w14:ligatures w14:val="standardContextual"/>
        </w:rPr>
        <w:t xml:space="preserve"> (</w:t>
      </w:r>
      <w:r w:rsidR="0038175A" w:rsidRPr="0038175A">
        <w:rPr>
          <w:snapToGrid w:val="0"/>
          <w:color w:val="EE0000"/>
          <w:sz w:val="18"/>
          <w:szCs w:val="18"/>
          <w:lang w:val="en"/>
          <w14:ligatures w14:val="standardContextual"/>
        </w:rPr>
        <w:t>weekly</w:t>
      </w:r>
      <w:r w:rsidR="006825CE">
        <w:rPr>
          <w:snapToGrid w:val="0"/>
          <w:color w:val="EE0000"/>
          <w:sz w:val="18"/>
          <w:szCs w:val="18"/>
          <w14:ligatures w14:val="standardContextual"/>
        </w:rPr>
        <w:t>)</w:t>
      </w:r>
      <w:r w:rsidR="006825CE" w:rsidRPr="006825CE">
        <w:rPr>
          <w:snapToGrid w:val="0"/>
          <w:color w:val="EE0000"/>
          <w:sz w:val="18"/>
          <w:szCs w:val="18"/>
          <w14:ligatures w14:val="standardContextual"/>
        </w:rPr>
        <w:t xml:space="preserve"> </w:t>
      </w:r>
      <w:r w:rsidRPr="00D55902">
        <w:rPr>
          <w:snapToGrid w:val="0"/>
          <w:color w:val="auto"/>
          <w:sz w:val="18"/>
          <w:szCs w:val="18"/>
          <w14:ligatures w14:val="standardContextual"/>
        </w:rPr>
        <w:t>recorded during the field experiment conducted in the community of Quispampa Bajo, Piura Region, Peru</w:t>
      </w:r>
      <w:r w:rsidR="00C50324">
        <w:rPr>
          <w:snapToGrid w:val="0"/>
          <w:color w:val="auto"/>
          <w:sz w:val="18"/>
          <w:szCs w:val="18"/>
          <w14:ligatures w14:val="standardContextual"/>
        </w:rPr>
        <w:t xml:space="preserve"> from September 2024 to February 2025</w:t>
      </w:r>
      <w:r w:rsidRPr="00D55902">
        <w:rPr>
          <w:snapToGrid w:val="0"/>
          <w:color w:val="auto"/>
          <w:sz w:val="18"/>
          <w:szCs w:val="18"/>
          <w14:ligatures w14:val="standardContextual"/>
        </w:rPr>
        <w:t xml:space="preserve">. </w:t>
      </w:r>
      <w:bookmarkEnd w:id="14"/>
      <w:r w:rsidRPr="00D55902">
        <w:rPr>
          <w:snapToGrid w:val="0"/>
          <w:color w:val="auto"/>
          <w:sz w:val="18"/>
          <w:szCs w:val="18"/>
          <w14:ligatures w14:val="standardContextual"/>
        </w:rPr>
        <w:t>The vertical lines represent the moment when the treatments were applied.</w:t>
      </w:r>
      <w:r w:rsidR="0038175A">
        <w:rPr>
          <w:snapToGrid w:val="0"/>
          <w:color w:val="auto"/>
          <w:sz w:val="18"/>
          <w:szCs w:val="18"/>
          <w14:ligatures w14:val="standardContextual"/>
        </w:rPr>
        <w:t xml:space="preserve"> </w:t>
      </w:r>
      <w:r w:rsidR="00781FCA" w:rsidRPr="00781FCA">
        <w:rPr>
          <w:snapToGrid w:val="0"/>
          <w:color w:val="EE0000"/>
          <w:sz w:val="18"/>
          <w:szCs w:val="18"/>
          <w:lang w:val="en"/>
          <w14:ligatures w14:val="standardContextual"/>
        </w:rPr>
        <w:t>The lines in the columns represent the time of application of the treatments, which were carried out every seven days.</w:t>
      </w:r>
    </w:p>
    <w:p w14:paraId="7E7D622C" w14:textId="2EB16360" w:rsidR="00B07C46" w:rsidRPr="00D55902" w:rsidRDefault="00B07C46">
      <w:pPr>
        <w:spacing w:line="240" w:lineRule="auto"/>
        <w:jc w:val="left"/>
        <w:rPr>
          <w:bCs/>
          <w:i/>
          <w:snapToGrid w:val="0"/>
          <w:color w:val="auto"/>
          <w14:ligatures w14:val="standardContextual"/>
        </w:rPr>
      </w:pPr>
      <w:bookmarkStart w:id="20" w:name="target-insect"/>
      <w:bookmarkEnd w:id="10"/>
    </w:p>
    <w:p w14:paraId="7FB0B951" w14:textId="1CAB9B9C" w:rsidR="0069638C" w:rsidRPr="00D55902" w:rsidRDefault="00B07C46" w:rsidP="00B07C46">
      <w:pPr>
        <w:adjustRightInd w:val="0"/>
        <w:snapToGrid w:val="0"/>
        <w:spacing w:before="240" w:after="60"/>
        <w:ind w:left="2608"/>
        <w:jc w:val="left"/>
        <w:outlineLvl w:val="1"/>
        <w:rPr>
          <w:bCs/>
          <w:i/>
          <w:snapToGrid w:val="0"/>
          <w:color w:val="auto"/>
          <w14:ligatures w14:val="standardContextual"/>
        </w:rPr>
      </w:pPr>
      <w:r w:rsidRPr="00D55902">
        <w:rPr>
          <w:bCs/>
          <w:i/>
          <w:snapToGrid w:val="0"/>
          <w:color w:val="auto"/>
          <w14:ligatures w14:val="standardContextual"/>
        </w:rPr>
        <w:t xml:space="preserve">2.2. </w:t>
      </w:r>
      <w:r w:rsidR="0069638C" w:rsidRPr="00D55902">
        <w:rPr>
          <w:bCs/>
          <w:i/>
          <w:snapToGrid w:val="0"/>
          <w:color w:val="auto"/>
          <w14:ligatures w14:val="standardContextual"/>
        </w:rPr>
        <w:t>Target Insect</w:t>
      </w:r>
    </w:p>
    <w:p w14:paraId="39C24E4A" w14:textId="051AE622" w:rsidR="0069638C" w:rsidRPr="00D55902" w:rsidRDefault="0069638C" w:rsidP="005221B7">
      <w:pPr>
        <w:adjustRightInd w:val="0"/>
        <w:snapToGrid w:val="0"/>
        <w:ind w:left="2608" w:firstLine="425"/>
        <w:rPr>
          <w:bCs/>
          <w:snapToGrid w:val="0"/>
          <w:color w:val="auto"/>
          <w14:ligatures w14:val="standardContextual"/>
        </w:rPr>
      </w:pPr>
      <w:r w:rsidRPr="00D55902">
        <w:rPr>
          <w:bCs/>
          <w:snapToGrid w:val="0"/>
          <w:color w:val="auto"/>
          <w14:ligatures w14:val="standardContextual"/>
        </w:rPr>
        <w:t xml:space="preserve">The target insect was the potato psyllid (Hemiptera: Triozidae) </w:t>
      </w:r>
      <w:hyperlink r:id="rId36">
        <w:r w:rsidR="00B0676A" w:rsidRPr="00D55902">
          <w:rPr>
            <w:rStyle w:val="Hipervnculo"/>
            <w:snapToGrid w:val="0"/>
            <w:color w:val="auto"/>
            <w:u w:val="none"/>
            <w14:ligatures w14:val="standardContextual"/>
          </w:rPr>
          <w:t>[30]</w:t>
        </w:r>
      </w:hyperlink>
      <w:r w:rsidRPr="00D55902">
        <w:rPr>
          <w:bCs/>
          <w:snapToGrid w:val="0"/>
          <w:color w:val="auto"/>
          <w14:ligatures w14:val="standardContextual"/>
        </w:rPr>
        <w:t xml:space="preserve">, which was first reported in the United States in the 1920s causing yellowing symptoms in potato plants </w:t>
      </w:r>
      <w:hyperlink r:id="rId37">
        <w:r w:rsidR="00B0676A" w:rsidRPr="00D55902">
          <w:rPr>
            <w:rStyle w:val="Hipervnculo"/>
            <w:snapToGrid w:val="0"/>
            <w:color w:val="auto"/>
            <w:u w:val="none"/>
            <w14:ligatures w14:val="standardContextual"/>
          </w:rPr>
          <w:t>[31]</w:t>
        </w:r>
      </w:hyperlink>
      <w:r w:rsidRPr="00D55902">
        <w:rPr>
          <w:bCs/>
          <w:snapToGrid w:val="0"/>
          <w:color w:val="auto"/>
          <w14:ligatures w14:val="standardContextual"/>
        </w:rPr>
        <w:t xml:space="preserve">. This psyllid exhibits seven developmental stages: egg, five immature nymphal instars, and the adult stage </w:t>
      </w:r>
      <w:hyperlink r:id="rId38">
        <w:r w:rsidR="00B0676A" w:rsidRPr="00D55902">
          <w:rPr>
            <w:rStyle w:val="Hipervnculo"/>
            <w:snapToGrid w:val="0"/>
            <w:color w:val="auto"/>
            <w:u w:val="none"/>
            <w14:ligatures w14:val="standardContextual"/>
          </w:rPr>
          <w:t>[9,13,32]</w:t>
        </w:r>
      </w:hyperlink>
      <w:r w:rsidRPr="00D55902">
        <w:rPr>
          <w:bCs/>
          <w:snapToGrid w:val="0"/>
          <w:color w:val="auto"/>
          <w14:ligatures w14:val="standardContextual"/>
        </w:rPr>
        <w:t xml:space="preserve">. In this study, the taxonomic identification of </w:t>
      </w:r>
      <w:r w:rsidRPr="00C31B00">
        <w:rPr>
          <w:bCs/>
          <w:i/>
          <w:snapToGrid w:val="0"/>
          <w:color w:val="auto"/>
          <w14:ligatures w14:val="standardContextual"/>
        </w:rPr>
        <w:t>B. cockerelli</w:t>
      </w:r>
      <w:r w:rsidRPr="00D55902">
        <w:rPr>
          <w:bCs/>
          <w:snapToGrid w:val="0"/>
          <w:color w:val="auto"/>
          <w14:ligatures w14:val="standardContextual"/>
        </w:rPr>
        <w:t xml:space="preserve"> was based on morphological traits observed in the egg</w:t>
      </w:r>
      <w:r w:rsidR="00781FCA">
        <w:rPr>
          <w:bCs/>
          <w:snapToGrid w:val="0"/>
          <w:color w:val="auto"/>
          <w14:ligatures w14:val="standardContextual"/>
        </w:rPr>
        <w:t xml:space="preserve"> </w:t>
      </w:r>
      <w:r w:rsidR="00781FCA" w:rsidRPr="00C31B00">
        <w:rPr>
          <w:bCs/>
          <w:snapToGrid w:val="0"/>
          <w:color w:val="EE0000"/>
          <w14:ligatures w14:val="standardContextual"/>
        </w:rPr>
        <w:t xml:space="preserve">(Figure </w:t>
      </w:r>
      <w:r w:rsidR="007951FF" w:rsidRPr="00C31B00">
        <w:rPr>
          <w:bCs/>
          <w:snapToGrid w:val="0"/>
          <w:color w:val="EE0000"/>
          <w14:ligatures w14:val="standardContextual"/>
        </w:rPr>
        <w:t>3a)</w:t>
      </w:r>
      <w:r w:rsidRPr="00C31B00">
        <w:rPr>
          <w:bCs/>
          <w:snapToGrid w:val="0"/>
          <w:color w:val="EE0000"/>
          <w14:ligatures w14:val="standardContextual"/>
        </w:rPr>
        <w:t xml:space="preserve">, </w:t>
      </w:r>
      <w:r w:rsidRPr="00D55902">
        <w:rPr>
          <w:bCs/>
          <w:snapToGrid w:val="0"/>
          <w:color w:val="auto"/>
          <w14:ligatures w14:val="standardContextual"/>
        </w:rPr>
        <w:t>nymphal</w:t>
      </w:r>
      <w:r w:rsidR="007951FF">
        <w:rPr>
          <w:bCs/>
          <w:snapToGrid w:val="0"/>
          <w:color w:val="auto"/>
          <w14:ligatures w14:val="standardContextual"/>
        </w:rPr>
        <w:t xml:space="preserve"> </w:t>
      </w:r>
      <w:r w:rsidR="007951FF" w:rsidRPr="00C31B00">
        <w:rPr>
          <w:bCs/>
          <w:snapToGrid w:val="0"/>
          <w:color w:val="EE0000"/>
          <w14:ligatures w14:val="standardContextual"/>
        </w:rPr>
        <w:t>(Figure 3</w:t>
      </w:r>
      <w:r w:rsidR="00C31B00">
        <w:rPr>
          <w:bCs/>
          <w:snapToGrid w:val="0"/>
          <w:color w:val="EE0000"/>
          <w14:ligatures w14:val="standardContextual"/>
        </w:rPr>
        <w:t>b-c</w:t>
      </w:r>
      <w:r w:rsidR="007951FF" w:rsidRPr="00C31B00">
        <w:rPr>
          <w:bCs/>
          <w:snapToGrid w:val="0"/>
          <w:color w:val="EE0000"/>
          <w14:ligatures w14:val="standardContextual"/>
        </w:rPr>
        <w:t>)</w:t>
      </w:r>
      <w:r w:rsidRPr="00C31B00">
        <w:rPr>
          <w:bCs/>
          <w:snapToGrid w:val="0"/>
          <w:color w:val="EE0000"/>
          <w14:ligatures w14:val="standardContextual"/>
        </w:rPr>
        <w:t>,</w:t>
      </w:r>
      <w:r w:rsidRPr="00FB5980">
        <w:rPr>
          <w:bCs/>
          <w:snapToGrid w:val="0"/>
          <w:color w:val="auto"/>
          <w14:ligatures w14:val="standardContextual"/>
        </w:rPr>
        <w:t xml:space="preserve"> and adult stages</w:t>
      </w:r>
      <w:r w:rsidR="007951FF" w:rsidRPr="00FB5980">
        <w:rPr>
          <w:bCs/>
          <w:snapToGrid w:val="0"/>
          <w:color w:val="auto"/>
          <w14:ligatures w14:val="standardContextual"/>
        </w:rPr>
        <w:t xml:space="preserve"> </w:t>
      </w:r>
      <w:r w:rsidR="007951FF" w:rsidRPr="00C31B00">
        <w:rPr>
          <w:bCs/>
          <w:snapToGrid w:val="0"/>
          <w:color w:val="EE0000"/>
          <w14:ligatures w14:val="standardContextual"/>
        </w:rPr>
        <w:t>(Figure 3</w:t>
      </w:r>
      <w:r w:rsidR="00C31B00">
        <w:rPr>
          <w:bCs/>
          <w:snapToGrid w:val="0"/>
          <w:color w:val="EE0000"/>
          <w14:ligatures w14:val="standardContextual"/>
        </w:rPr>
        <w:t>d-</w:t>
      </w:r>
      <w:r w:rsidR="007951FF" w:rsidRPr="00C31B00">
        <w:rPr>
          <w:bCs/>
          <w:snapToGrid w:val="0"/>
          <w:color w:val="EE0000"/>
          <w14:ligatures w14:val="standardContextual"/>
        </w:rPr>
        <w:t>h)</w:t>
      </w:r>
      <w:r w:rsidRPr="00C31B00">
        <w:rPr>
          <w:bCs/>
          <w:snapToGrid w:val="0"/>
          <w:color w:val="EE0000"/>
          <w14:ligatures w14:val="standardContextual"/>
        </w:rPr>
        <w:t xml:space="preserve">, </w:t>
      </w:r>
      <w:r w:rsidRPr="00FB5980">
        <w:rPr>
          <w:bCs/>
          <w:snapToGrid w:val="0"/>
          <w:color w:val="auto"/>
          <w14:ligatures w14:val="standardContextual"/>
        </w:rPr>
        <w:t>which</w:t>
      </w:r>
      <w:r w:rsidRPr="00D55902">
        <w:rPr>
          <w:bCs/>
          <w:snapToGrid w:val="0"/>
          <w:color w:val="auto"/>
          <w14:ligatures w14:val="standardContextual"/>
        </w:rPr>
        <w:t xml:space="preserve">, according to previous reports, exhibit limited mobility </w:t>
      </w:r>
      <w:hyperlink r:id="rId39">
        <w:r w:rsidR="00B0676A" w:rsidRPr="00D55902">
          <w:rPr>
            <w:rStyle w:val="Hipervnculo"/>
            <w:snapToGrid w:val="0"/>
            <w:color w:val="auto"/>
            <w:u w:val="none"/>
            <w14:ligatures w14:val="standardContextual"/>
          </w:rPr>
          <w:t>[33]</w:t>
        </w:r>
      </w:hyperlink>
      <w:r w:rsidRPr="00D55902">
        <w:rPr>
          <w:bCs/>
          <w:snapToGrid w:val="0"/>
          <w:color w:val="auto"/>
          <w14:ligatures w14:val="standardContextual"/>
        </w:rPr>
        <w:t>.</w:t>
      </w:r>
    </w:p>
    <w:p w14:paraId="6E423C14" w14:textId="654B9901" w:rsidR="0069638C" w:rsidRPr="00D55902" w:rsidRDefault="00AD4D51" w:rsidP="00BB49C0">
      <w:pPr>
        <w:pStyle w:val="MDPI52figure"/>
        <w:rPr>
          <w:color w:val="auto"/>
        </w:rPr>
      </w:pPr>
      <w:bookmarkStart w:id="21" w:name="fig-id.tm8du45wqj5e"/>
      <w:r>
        <w:rPr>
          <w:noProof/>
          <w:snapToGrid/>
          <w:color w:val="auto"/>
          <w14:ligatures w14:val="none"/>
        </w:rPr>
        <w:drawing>
          <wp:inline distT="0" distB="0" distL="0" distR="0" wp14:anchorId="2039B3B3" wp14:editId="08CEC8CD">
            <wp:extent cx="4543425" cy="5282285"/>
            <wp:effectExtent l="0" t="0" r="0" b="0"/>
            <wp:docPr id="462645118" name="Imagen 2"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5118" name="Imagen 2" descr="Patrón de fondo&#10;&#10;El contenido generado por IA puede ser incorrecto."/>
                    <pic:cNvPicPr/>
                  </pic:nvPicPr>
                  <pic:blipFill>
                    <a:blip r:embed="rId40"/>
                    <a:stretch>
                      <a:fillRect/>
                    </a:stretch>
                  </pic:blipFill>
                  <pic:spPr>
                    <a:xfrm>
                      <a:off x="0" y="0"/>
                      <a:ext cx="4576886" cy="5321188"/>
                    </a:xfrm>
                    <a:prstGeom prst="rect">
                      <a:avLst/>
                    </a:prstGeom>
                  </pic:spPr>
                </pic:pic>
              </a:graphicData>
            </a:graphic>
          </wp:inline>
        </w:drawing>
      </w:r>
    </w:p>
    <w:p w14:paraId="7E07CB3D" w14:textId="0B3C6DB1" w:rsidR="0069638C" w:rsidRPr="00D55902" w:rsidRDefault="0069638C" w:rsidP="00BB49C0">
      <w:pPr>
        <w:adjustRightInd w:val="0"/>
        <w:snapToGrid w:val="0"/>
        <w:spacing w:before="120" w:after="240"/>
        <w:ind w:left="2608"/>
        <w:rPr>
          <w:snapToGrid w:val="0"/>
          <w:color w:val="auto"/>
          <w:sz w:val="18"/>
          <w:szCs w:val="18"/>
          <w14:ligatures w14:val="standardContextual"/>
        </w:rPr>
      </w:pPr>
      <w:commentRangeStart w:id="22"/>
      <w:commentRangeStart w:id="23"/>
      <w:r w:rsidRPr="00D55902">
        <w:rPr>
          <w:b/>
          <w:snapToGrid w:val="0"/>
          <w:color w:val="auto"/>
          <w:sz w:val="18"/>
          <w:szCs w:val="18"/>
          <w:highlight w:val="yellow"/>
          <w14:ligatures w14:val="standardContextual"/>
        </w:rPr>
        <w:t>Figure 3</w:t>
      </w:r>
      <w:commentRangeEnd w:id="22"/>
      <w:r w:rsidR="003D70A1" w:rsidRPr="00D55902">
        <w:rPr>
          <w:rStyle w:val="Refdecomentario"/>
          <w:color w:val="auto"/>
        </w:rPr>
        <w:commentReference w:id="22"/>
      </w:r>
      <w:commentRangeEnd w:id="23"/>
      <w:r w:rsidR="00C31B00">
        <w:rPr>
          <w:rStyle w:val="Refdecomentario"/>
        </w:rPr>
        <w:commentReference w:id="23"/>
      </w:r>
      <w:r w:rsidRPr="00D55902">
        <w:rPr>
          <w:b/>
          <w:snapToGrid w:val="0"/>
          <w:color w:val="auto"/>
          <w:sz w:val="18"/>
          <w:szCs w:val="18"/>
          <w14:ligatures w14:val="standardContextual"/>
        </w:rPr>
        <w:t xml:space="preserve">. </w:t>
      </w:r>
      <w:r w:rsidRPr="00D55902">
        <w:rPr>
          <w:snapToGrid w:val="0"/>
          <w:color w:val="auto"/>
          <w:sz w:val="18"/>
          <w:szCs w:val="18"/>
          <w14:ligatures w14:val="standardContextual"/>
        </w:rPr>
        <w:t xml:space="preserve">Developmental stages of </w:t>
      </w:r>
      <w:r w:rsidRPr="00D55902">
        <w:rPr>
          <w:i/>
          <w:iCs/>
          <w:snapToGrid w:val="0"/>
          <w:color w:val="auto"/>
          <w:sz w:val="18"/>
          <w:szCs w:val="18"/>
          <w14:ligatures w14:val="standardContextual"/>
        </w:rPr>
        <w:t>Bactericera cockerelli</w:t>
      </w:r>
      <w:r w:rsidRPr="00D55902">
        <w:rPr>
          <w:snapToGrid w:val="0"/>
          <w:color w:val="auto"/>
          <w:sz w:val="18"/>
          <w:szCs w:val="18"/>
          <w14:ligatures w14:val="standardContextual"/>
        </w:rPr>
        <w:t xml:space="preserve"> observed on potato plants of the cultivar UNICA: (</w:t>
      </w:r>
      <w:r w:rsidRPr="00D55902">
        <w:rPr>
          <w:b/>
          <w:bCs/>
          <w:snapToGrid w:val="0"/>
          <w:color w:val="auto"/>
          <w:sz w:val="18"/>
          <w:szCs w:val="18"/>
          <w14:ligatures w14:val="standardContextual"/>
        </w:rPr>
        <w:t>a</w:t>
      </w:r>
      <w:r w:rsidRPr="00D55902">
        <w:rPr>
          <w:snapToGrid w:val="0"/>
          <w:color w:val="auto"/>
          <w:sz w:val="18"/>
          <w:szCs w:val="18"/>
          <w14:ligatures w14:val="standardContextual"/>
        </w:rPr>
        <w:t>) egg stage; (</w:t>
      </w:r>
      <w:r w:rsidRPr="00D55902">
        <w:rPr>
          <w:b/>
          <w:bCs/>
          <w:snapToGrid w:val="0"/>
          <w:color w:val="auto"/>
          <w:sz w:val="18"/>
          <w:szCs w:val="18"/>
          <w14:ligatures w14:val="standardContextual"/>
        </w:rPr>
        <w:t>b</w:t>
      </w:r>
      <w:r w:rsidRPr="00D55902">
        <w:rPr>
          <w:snapToGrid w:val="0"/>
          <w:color w:val="auto"/>
          <w:sz w:val="18"/>
          <w:szCs w:val="18"/>
          <w14:ligatures w14:val="standardContextual"/>
        </w:rPr>
        <w:t>) first-instar nymph; (</w:t>
      </w:r>
      <w:r w:rsidRPr="00D55902">
        <w:rPr>
          <w:b/>
          <w:bCs/>
          <w:snapToGrid w:val="0"/>
          <w:color w:val="auto"/>
          <w:sz w:val="18"/>
          <w:szCs w:val="18"/>
          <w14:ligatures w14:val="standardContextual"/>
        </w:rPr>
        <w:t>c</w:t>
      </w:r>
      <w:r w:rsidRPr="00D55902">
        <w:rPr>
          <w:snapToGrid w:val="0"/>
          <w:color w:val="auto"/>
          <w:sz w:val="18"/>
          <w:szCs w:val="18"/>
          <w14:ligatures w14:val="standardContextual"/>
        </w:rPr>
        <w:t>) flattened fifth-instar nymph; (</w:t>
      </w:r>
      <w:r w:rsidRPr="00D55902">
        <w:rPr>
          <w:b/>
          <w:bCs/>
          <w:snapToGrid w:val="0"/>
          <w:color w:val="auto"/>
          <w:sz w:val="18"/>
          <w:szCs w:val="18"/>
          <w14:ligatures w14:val="standardContextual"/>
        </w:rPr>
        <w:t>d</w:t>
      </w:r>
      <w:r w:rsidRPr="00D55902">
        <w:rPr>
          <w:snapToGrid w:val="0"/>
          <w:color w:val="auto"/>
          <w:sz w:val="18"/>
          <w:szCs w:val="18"/>
          <w14:ligatures w14:val="standardContextual"/>
        </w:rPr>
        <w:t>) irregular emergence of the adult showing incomplete transition from the nymphal stage; (</w:t>
      </w:r>
      <w:r w:rsidRPr="00D55902">
        <w:rPr>
          <w:b/>
          <w:bCs/>
          <w:snapToGrid w:val="0"/>
          <w:color w:val="auto"/>
          <w:sz w:val="18"/>
          <w:szCs w:val="18"/>
          <w14:ligatures w14:val="standardContextual"/>
        </w:rPr>
        <w:t>e</w:t>
      </w:r>
      <w:r w:rsidRPr="00D55902">
        <w:rPr>
          <w:snapToGrid w:val="0"/>
          <w:color w:val="auto"/>
          <w:sz w:val="18"/>
          <w:szCs w:val="18"/>
          <w14:ligatures w14:val="standardContextual"/>
        </w:rPr>
        <w:t>) adult psyllid with stable coloration patterns distinguishing the abdomen and thorax</w:t>
      </w:r>
      <w:r w:rsidR="009B7682" w:rsidRPr="00D55902">
        <w:rPr>
          <w:snapToGrid w:val="0"/>
          <w:color w:val="auto"/>
          <w:sz w:val="18"/>
          <w:szCs w:val="18"/>
          <w14:ligatures w14:val="standardContextual"/>
        </w:rPr>
        <w:t>—</w:t>
      </w:r>
      <w:r w:rsidRPr="00D55902">
        <w:rPr>
          <w:snapToGrid w:val="0"/>
          <w:color w:val="auto"/>
          <w:sz w:val="18"/>
          <w:szCs w:val="18"/>
          <w14:ligatures w14:val="standardContextual"/>
        </w:rPr>
        <w:t>eyes narrower than the mesothorax; (</w:t>
      </w:r>
      <w:r w:rsidRPr="00D55902">
        <w:rPr>
          <w:b/>
          <w:bCs/>
          <w:snapToGrid w:val="0"/>
          <w:color w:val="auto"/>
          <w:sz w:val="18"/>
          <w:szCs w:val="18"/>
          <w14:ligatures w14:val="standardContextual"/>
        </w:rPr>
        <w:t>f</w:t>
      </w:r>
      <w:r w:rsidRPr="00D55902">
        <w:rPr>
          <w:snapToGrid w:val="0"/>
          <w:color w:val="auto"/>
          <w:sz w:val="18"/>
          <w:szCs w:val="18"/>
          <w14:ligatures w14:val="standardContextual"/>
        </w:rPr>
        <w:t>) adult with golden-yellow body; (</w:t>
      </w:r>
      <w:r w:rsidRPr="00D55902">
        <w:rPr>
          <w:b/>
          <w:bCs/>
          <w:snapToGrid w:val="0"/>
          <w:color w:val="auto"/>
          <w:sz w:val="18"/>
          <w:szCs w:val="18"/>
          <w14:ligatures w14:val="standardContextual"/>
        </w:rPr>
        <w:t>g</w:t>
      </w:r>
      <w:r w:rsidRPr="00D55902">
        <w:rPr>
          <w:snapToGrid w:val="0"/>
          <w:color w:val="auto"/>
          <w:sz w:val="18"/>
          <w:szCs w:val="18"/>
          <w14:ligatures w14:val="standardContextual"/>
        </w:rPr>
        <w:t>) adult with brown body showing a rhinarium on the fourth antennal segment; (</w:t>
      </w:r>
      <w:r w:rsidRPr="00D55902">
        <w:rPr>
          <w:b/>
          <w:bCs/>
          <w:snapToGrid w:val="0"/>
          <w:color w:val="auto"/>
          <w:sz w:val="18"/>
          <w:szCs w:val="18"/>
          <w14:ligatures w14:val="standardContextual"/>
        </w:rPr>
        <w:t>h</w:t>
      </w:r>
      <w:r w:rsidRPr="00D55902">
        <w:rPr>
          <w:snapToGrid w:val="0"/>
          <w:color w:val="auto"/>
          <w:sz w:val="18"/>
          <w:szCs w:val="18"/>
          <w14:ligatures w14:val="standardContextual"/>
        </w:rPr>
        <w:t>) copulating mature adults displaying a dark body with a whitish dorsal band on the first abdominal segment; (</w:t>
      </w:r>
      <w:r w:rsidRPr="00D55902">
        <w:rPr>
          <w:b/>
          <w:bCs/>
          <w:snapToGrid w:val="0"/>
          <w:color w:val="auto"/>
          <w:sz w:val="18"/>
          <w:szCs w:val="18"/>
          <w14:ligatures w14:val="standardContextual"/>
        </w:rPr>
        <w:t>i</w:t>
      </w:r>
      <w:r w:rsidRPr="00D55902">
        <w:rPr>
          <w:snapToGrid w:val="0"/>
          <w:color w:val="auto"/>
          <w:sz w:val="18"/>
          <w:szCs w:val="18"/>
          <w14:ligatures w14:val="standardContextual"/>
        </w:rPr>
        <w:t>) adult with fully expanded wings showing the venation of the anterior wings and white bands on the first and last abdominal segments; (</w:t>
      </w:r>
      <w:r w:rsidRPr="00D55902">
        <w:rPr>
          <w:b/>
          <w:bCs/>
          <w:snapToGrid w:val="0"/>
          <w:color w:val="auto"/>
          <w:sz w:val="18"/>
          <w:szCs w:val="18"/>
          <w14:ligatures w14:val="standardContextual"/>
        </w:rPr>
        <w:t>j</w:t>
      </w:r>
      <w:r w:rsidRPr="00D55902">
        <w:rPr>
          <w:snapToGrid w:val="0"/>
          <w:color w:val="auto"/>
          <w:sz w:val="18"/>
          <w:szCs w:val="18"/>
          <w14:ligatures w14:val="standardContextual"/>
        </w:rPr>
        <w:t>) whitish secretions on potato foliage; (</w:t>
      </w:r>
      <w:r w:rsidRPr="00D55902">
        <w:rPr>
          <w:b/>
          <w:bCs/>
          <w:snapToGrid w:val="0"/>
          <w:color w:val="auto"/>
          <w:sz w:val="18"/>
          <w:szCs w:val="18"/>
          <w14:ligatures w14:val="standardContextual"/>
        </w:rPr>
        <w:t>k</w:t>
      </w:r>
      <w:r w:rsidRPr="00D55902">
        <w:rPr>
          <w:snapToGrid w:val="0"/>
          <w:color w:val="auto"/>
          <w:sz w:val="18"/>
          <w:szCs w:val="18"/>
          <w14:ligatures w14:val="standardContextual"/>
        </w:rPr>
        <w:t>) symptoms of the purple-top complex on the UNICA variety; (</w:t>
      </w:r>
      <w:r w:rsidRPr="00D55902">
        <w:rPr>
          <w:b/>
          <w:bCs/>
          <w:snapToGrid w:val="0"/>
          <w:color w:val="auto"/>
          <w:sz w:val="18"/>
          <w:szCs w:val="18"/>
          <w14:ligatures w14:val="standardContextual"/>
        </w:rPr>
        <w:t>l</w:t>
      </w:r>
      <w:r w:rsidRPr="00D55902">
        <w:rPr>
          <w:snapToGrid w:val="0"/>
          <w:color w:val="auto"/>
          <w:sz w:val="18"/>
          <w:szCs w:val="18"/>
          <w14:ligatures w14:val="standardContextual"/>
        </w:rPr>
        <w:t>) tubers exhibiting zebra-chip symptoms. © G. Cárdenas-Huamán</w:t>
      </w:r>
      <w:bookmarkEnd w:id="21"/>
      <w:r w:rsidRPr="00D55902">
        <w:rPr>
          <w:snapToGrid w:val="0"/>
          <w:color w:val="auto"/>
          <w:sz w:val="18"/>
          <w:szCs w:val="18"/>
          <w14:ligatures w14:val="standardContextual"/>
        </w:rPr>
        <w:t>.</w:t>
      </w:r>
    </w:p>
    <w:p w14:paraId="0C0CECA8" w14:textId="61F9AE9C" w:rsidR="0069638C" w:rsidRPr="00D55902" w:rsidRDefault="0040053D" w:rsidP="0040053D">
      <w:pPr>
        <w:adjustRightInd w:val="0"/>
        <w:snapToGrid w:val="0"/>
        <w:spacing w:before="240" w:after="60"/>
        <w:ind w:left="2608"/>
        <w:jc w:val="left"/>
        <w:outlineLvl w:val="1"/>
        <w:rPr>
          <w:bCs/>
          <w:i/>
          <w:snapToGrid w:val="0"/>
          <w:color w:val="auto"/>
          <w14:ligatures w14:val="standardContextual"/>
        </w:rPr>
      </w:pPr>
      <w:bookmarkStart w:id="24" w:name="target-crop"/>
      <w:bookmarkEnd w:id="20"/>
      <w:r w:rsidRPr="00D55902">
        <w:rPr>
          <w:bCs/>
          <w:i/>
          <w:snapToGrid w:val="0"/>
          <w:color w:val="auto"/>
          <w14:ligatures w14:val="standardContextual"/>
        </w:rPr>
        <w:lastRenderedPageBreak/>
        <w:t xml:space="preserve">2.3. </w:t>
      </w:r>
      <w:r w:rsidR="0069638C" w:rsidRPr="00D55902">
        <w:rPr>
          <w:bCs/>
          <w:i/>
          <w:snapToGrid w:val="0"/>
          <w:color w:val="auto"/>
          <w14:ligatures w14:val="standardContextual"/>
        </w:rPr>
        <w:t>Target Crop</w:t>
      </w:r>
    </w:p>
    <w:p w14:paraId="66DFA87E" w14:textId="4388D407" w:rsidR="0069638C" w:rsidRPr="00D55902" w:rsidRDefault="0069638C" w:rsidP="0040053D">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The target crop was potato (Solanales: Solanaceae), which is commonly affected by the psyllid </w:t>
      </w:r>
      <w:r w:rsidRPr="00D55902">
        <w:rPr>
          <w:i/>
          <w:iCs/>
          <w:snapToGrid w:val="0"/>
          <w:color w:val="auto"/>
          <w14:ligatures w14:val="standardContextual"/>
        </w:rPr>
        <w:t>Bactericera cockerelli</w:t>
      </w:r>
      <w:r w:rsidRPr="00D55902">
        <w:rPr>
          <w:snapToGrid w:val="0"/>
          <w:color w:val="auto"/>
          <w14:ligatures w14:val="standardContextual"/>
        </w:rPr>
        <w:t xml:space="preserve">. The plant material consisted of 400 seed tubers of the variety UNICA (CIP 392797.22), developed by the International Potato Center (CIP, </w:t>
      </w:r>
      <w:commentRangeStart w:id="25"/>
      <w:commentRangeStart w:id="26"/>
      <w:r w:rsidRPr="00D55902">
        <w:rPr>
          <w:snapToGrid w:val="0"/>
          <w:color w:val="auto"/>
          <w:highlight w:val="yellow"/>
          <w14:ligatures w14:val="standardContextual"/>
        </w:rPr>
        <w:t>Peru</w:t>
      </w:r>
      <w:commentRangeEnd w:id="25"/>
      <w:r w:rsidR="003E56D3" w:rsidRPr="00D55902">
        <w:rPr>
          <w:rStyle w:val="Refdecomentario"/>
        </w:rPr>
        <w:commentReference w:id="25"/>
      </w:r>
      <w:commentRangeEnd w:id="26"/>
      <w:r w:rsidR="00C31B00">
        <w:rPr>
          <w:rStyle w:val="Refdecomentario"/>
        </w:rPr>
        <w:commentReference w:id="26"/>
      </w:r>
      <w:r w:rsidR="007951FF">
        <w:rPr>
          <w:snapToGrid w:val="0"/>
          <w:color w:val="auto"/>
          <w14:ligatures w14:val="standardContextual"/>
        </w:rPr>
        <w:t>, Lima</w:t>
      </w:r>
      <w:r w:rsidRPr="00D55902">
        <w:rPr>
          <w:snapToGrid w:val="0"/>
          <w:color w:val="auto"/>
          <w14:ligatures w14:val="standardContextual"/>
        </w:rPr>
        <w:t xml:space="preserve">) and released in 1998 </w:t>
      </w:r>
      <w:hyperlink r:id="rId41">
        <w:r w:rsidR="00B0676A" w:rsidRPr="00D55902">
          <w:rPr>
            <w:rStyle w:val="Hipervnculo"/>
            <w:snapToGrid w:val="0"/>
            <w:color w:val="auto"/>
            <w:u w:val="none"/>
            <w14:ligatures w14:val="standardContextual"/>
          </w:rPr>
          <w:t>[34]</w:t>
        </w:r>
      </w:hyperlink>
      <w:r w:rsidRPr="00D55902">
        <w:rPr>
          <w:snapToGrid w:val="0"/>
          <w:color w:val="auto"/>
          <w14:ligatures w14:val="standardContextual"/>
        </w:rPr>
        <w:t xml:space="preserve">. The seed tubers corresponded to the Pre-Basic Seed Class, as defined in the Specific Potato Seed Regulation of Peru </w:t>
      </w:r>
      <w:hyperlink r:id="rId42">
        <w:r w:rsidR="00B0676A" w:rsidRPr="00D55902">
          <w:rPr>
            <w:rStyle w:val="Hipervnculo"/>
            <w:snapToGrid w:val="0"/>
            <w:color w:val="auto"/>
            <w:u w:val="none"/>
            <w14:ligatures w14:val="standardContextual"/>
          </w:rPr>
          <w:t>[35]</w:t>
        </w:r>
      </w:hyperlink>
      <w:r w:rsidRPr="00D55902">
        <w:rPr>
          <w:snapToGrid w:val="0"/>
          <w:color w:val="auto"/>
          <w14:ligatures w14:val="standardContextual"/>
        </w:rPr>
        <w:t>. Planting was performed at a spacing of 0.3 × 1.0 m under field conditions simulating commercial production during the 2024</w:t>
      </w:r>
      <w:r w:rsidR="0040053D" w:rsidRPr="00D55902">
        <w:rPr>
          <w:snapToGrid w:val="0"/>
          <w:color w:val="auto"/>
          <w14:ligatures w14:val="standardContextual"/>
        </w:rPr>
        <w:t>–</w:t>
      </w:r>
      <w:r w:rsidRPr="00D55902">
        <w:rPr>
          <w:snapToGrid w:val="0"/>
          <w:color w:val="auto"/>
          <w14:ligatures w14:val="standardContextual"/>
        </w:rPr>
        <w:t>2025 agricultural season (Figure 4).</w:t>
      </w:r>
    </w:p>
    <w:p w14:paraId="2D4FE435" w14:textId="62357755" w:rsidR="0069638C" w:rsidRPr="00D55902" w:rsidRDefault="0069638C" w:rsidP="0040053D">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The UNICA variety is characterized by slight apical dormancy, with a dormancy period of 40–50 days. It exhibits an early growth cycle, reaching maturity within 70–90 days after sowing (DAS), and may be considered semi-early (90–110 DAS) under low-tropical conditions such as coastal or inter-Andean valleys (0–1500 m a.s.l.). This variety also shows a high yield potential, estimated at 50 t/ha</w:t>
      </w:r>
      <w:r w:rsidR="007951FF">
        <w:rPr>
          <w:snapToGrid w:val="0"/>
          <w:color w:val="auto"/>
          <w:sz w:val="20"/>
          <w14:ligatures w14:val="standardContextual"/>
        </w:rPr>
        <w:t xml:space="preserve"> </w:t>
      </w:r>
      <w:r w:rsidR="007951FF" w:rsidRPr="00C31B00">
        <w:rPr>
          <w:snapToGrid w:val="0"/>
          <w:color w:val="EE0000"/>
          <w:sz w:val="20"/>
          <w14:ligatures w14:val="standardContextual"/>
        </w:rPr>
        <w:t>[34]</w:t>
      </w:r>
      <w:r w:rsidRPr="00C31B00">
        <w:rPr>
          <w:snapToGrid w:val="0"/>
          <w:color w:val="EE0000"/>
          <w:sz w:val="20"/>
          <w14:ligatures w14:val="standardContextual"/>
        </w:rPr>
        <w:t>.</w:t>
      </w:r>
    </w:p>
    <w:p w14:paraId="6CF29773" w14:textId="3A20C540" w:rsidR="0069638C" w:rsidRPr="00D55902" w:rsidRDefault="0069638C" w:rsidP="0040053D">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Agronomic management began with the preparation of the land using oxen or a “yoke.” Furrowing was </w:t>
      </w:r>
      <w:r w:rsidRPr="0043456C">
        <w:rPr>
          <w:snapToGrid w:val="0"/>
          <w:color w:val="auto"/>
          <w:u w:color="8969CD"/>
          <w14:ligatures w14:val="standardContextual"/>
        </w:rPr>
        <w:t>done</w:t>
      </w:r>
      <w:r w:rsidRPr="00D55902">
        <w:rPr>
          <w:snapToGrid w:val="0"/>
          <w:color w:val="auto"/>
          <w14:ligatures w14:val="standardContextual"/>
        </w:rPr>
        <w:t xml:space="preserve"> manually with a straight spade. For basal fertilization, 500 kg/ha of island guano was applied in a continuous stream. Additionally, a compound fertilizer of NPK </w:t>
      </w:r>
      <w:r w:rsidRPr="00C31B00">
        <w:rPr>
          <w:snapToGrid w:val="0"/>
          <w:color w:val="EE0000"/>
          <w14:ligatures w14:val="standardContextual"/>
        </w:rPr>
        <w:t>15</w:t>
      </w:r>
      <w:r w:rsidR="00C31B00" w:rsidRPr="00C31B00">
        <w:rPr>
          <w:snapToGrid w:val="0"/>
          <w:color w:val="EE0000"/>
          <w14:ligatures w14:val="standardContextual"/>
        </w:rPr>
        <w:t>-</w:t>
      </w:r>
      <w:r w:rsidRPr="00C31B00">
        <w:rPr>
          <w:snapToGrid w:val="0"/>
          <w:color w:val="EE0000"/>
          <w14:ligatures w14:val="standardContextual"/>
        </w:rPr>
        <w:t>5</w:t>
      </w:r>
      <w:r w:rsidR="009C0B33" w:rsidRPr="00C31B00">
        <w:rPr>
          <w:snapToGrid w:val="0"/>
          <w:color w:val="EE0000"/>
          <w14:ligatures w14:val="standardContextual"/>
        </w:rPr>
        <w:t>-</w:t>
      </w:r>
      <w:r w:rsidRPr="00C31B00">
        <w:rPr>
          <w:snapToGrid w:val="0"/>
          <w:color w:val="EE0000"/>
          <w14:ligatures w14:val="standardContextual"/>
        </w:rPr>
        <w:t xml:space="preserve">15 </w:t>
      </w:r>
      <w:r w:rsidRPr="00D55902">
        <w:rPr>
          <w:snapToGrid w:val="0"/>
          <w:color w:val="auto"/>
          <w14:ligatures w14:val="standardContextual"/>
        </w:rPr>
        <w:t xml:space="preserve">+ 2MgO + 3S (Molimax Papa Sierra, </w:t>
      </w:r>
      <w:r w:rsidRPr="0043456C">
        <w:rPr>
          <w:snapToGrid w:val="0"/>
          <w:color w:val="auto"/>
          <w:u w:color="8969CD"/>
          <w14:ligatures w14:val="standardContextual"/>
        </w:rPr>
        <w:t>MOLINOS &amp; CIA</w:t>
      </w:r>
      <w:r w:rsidRPr="00D55902">
        <w:rPr>
          <w:snapToGrid w:val="0"/>
          <w:color w:val="auto"/>
          <w14:ligatures w14:val="standardContextual"/>
        </w:rPr>
        <w:t>,</w:t>
      </w:r>
      <w:r w:rsidR="00A9308C">
        <w:rPr>
          <w:snapToGrid w:val="0"/>
          <w:color w:val="auto"/>
          <w14:ligatures w14:val="standardContextual"/>
        </w:rPr>
        <w:t xml:space="preserve"> </w:t>
      </w:r>
      <w:r w:rsidR="00A9308C" w:rsidRPr="00A9308C">
        <w:rPr>
          <w:snapToGrid w:val="0"/>
          <w:color w:val="EE0000"/>
          <w14:ligatures w14:val="standardContextual"/>
        </w:rPr>
        <w:t>Lima</w:t>
      </w:r>
      <w:r w:rsidR="00A9308C">
        <w:rPr>
          <w:snapToGrid w:val="0"/>
          <w:color w:val="auto"/>
          <w14:ligatures w14:val="standardContextual"/>
        </w:rPr>
        <w:t>,</w:t>
      </w:r>
      <w:r w:rsidRPr="00D55902">
        <w:rPr>
          <w:snapToGrid w:val="0"/>
          <w:color w:val="auto"/>
          <w14:ligatures w14:val="standardContextual"/>
        </w:rPr>
        <w:t xml:space="preserve"> </w:t>
      </w:r>
      <w:commentRangeStart w:id="27"/>
      <w:commentRangeStart w:id="28"/>
      <w:r w:rsidRPr="00D55902">
        <w:rPr>
          <w:snapToGrid w:val="0"/>
          <w:color w:val="auto"/>
          <w:highlight w:val="yellow"/>
          <w14:ligatures w14:val="standardContextual"/>
        </w:rPr>
        <w:t>Peru</w:t>
      </w:r>
      <w:commentRangeEnd w:id="27"/>
      <w:r w:rsidR="00CC4FEC" w:rsidRPr="00D55902">
        <w:rPr>
          <w:rStyle w:val="Refdecomentario"/>
          <w:color w:val="auto"/>
        </w:rPr>
        <w:commentReference w:id="27"/>
      </w:r>
      <w:commentRangeEnd w:id="28"/>
      <w:r w:rsidR="00A9308C">
        <w:rPr>
          <w:rStyle w:val="Refdecomentario"/>
        </w:rPr>
        <w:commentReference w:id="28"/>
      </w:r>
      <w:r w:rsidRPr="00D55902">
        <w:rPr>
          <w:snapToGrid w:val="0"/>
          <w:color w:val="auto"/>
          <w14:ligatures w14:val="standardContextual"/>
        </w:rPr>
        <w:t xml:space="preserve">) was used at a dose of </w:t>
      </w:r>
      <w:r w:rsidRPr="00C31B00">
        <w:rPr>
          <w:snapToGrid w:val="0"/>
          <w:color w:val="EE0000"/>
          <w14:ligatures w14:val="standardContextual"/>
        </w:rPr>
        <w:t>189</w:t>
      </w:r>
      <w:r w:rsidR="00C31B00" w:rsidRPr="00C31B00">
        <w:rPr>
          <w:snapToGrid w:val="0"/>
          <w:color w:val="EE0000"/>
          <w14:ligatures w14:val="standardContextual"/>
        </w:rPr>
        <w:t>-</w:t>
      </w:r>
      <w:r w:rsidRPr="00C31B00">
        <w:rPr>
          <w:snapToGrid w:val="0"/>
          <w:color w:val="EE0000"/>
          <w14:ligatures w14:val="standardContextual"/>
        </w:rPr>
        <w:t>00</w:t>
      </w:r>
      <w:r w:rsidR="009C0B33" w:rsidRPr="00C31B00">
        <w:rPr>
          <w:snapToGrid w:val="0"/>
          <w:color w:val="EE0000"/>
          <w14:ligatures w14:val="standardContextual"/>
        </w:rPr>
        <w:t>-</w:t>
      </w:r>
      <w:r w:rsidRPr="00C31B00">
        <w:rPr>
          <w:snapToGrid w:val="0"/>
          <w:color w:val="EE0000"/>
          <w14:ligatures w14:val="standardContextual"/>
        </w:rPr>
        <w:t xml:space="preserve">120 </w:t>
      </w:r>
      <w:r w:rsidRPr="00D55902">
        <w:rPr>
          <w:snapToGrid w:val="0"/>
          <w:color w:val="auto"/>
          <w14:ligatures w14:val="standardContextual"/>
        </w:rPr>
        <w:t>kg/ha.</w:t>
      </w:r>
    </w:p>
    <w:p w14:paraId="31A8FA95" w14:textId="77777777" w:rsidR="0069638C" w:rsidRPr="00D55902" w:rsidRDefault="0069638C" w:rsidP="00CD76E2">
      <w:pPr>
        <w:pStyle w:val="MDPI52figure"/>
        <w:rPr>
          <w:color w:val="auto"/>
        </w:rPr>
      </w:pPr>
      <w:bookmarkStart w:id="29" w:name="fig-id.p7nu5jxbw6w2"/>
      <w:r w:rsidRPr="00D55902">
        <w:rPr>
          <w:noProof/>
          <w:color w:val="auto"/>
        </w:rPr>
        <w:drawing>
          <wp:inline distT="0" distB="0" distL="0" distR="0" wp14:anchorId="4C6AE531" wp14:editId="3BE762F1">
            <wp:extent cx="6509258" cy="2495003"/>
            <wp:effectExtent l="0" t="0" r="0" b="0"/>
            <wp:docPr id="69" name="Picture" descr="A close up of purple potatoes&#10;&#10;Description automatically generated"/>
            <wp:cNvGraphicFramePr/>
            <a:graphic xmlns:a="http://schemas.openxmlformats.org/drawingml/2006/main">
              <a:graphicData uri="http://schemas.openxmlformats.org/drawingml/2006/picture">
                <pic:pic xmlns:pic="http://schemas.openxmlformats.org/drawingml/2006/picture">
                  <pic:nvPicPr>
                    <pic:cNvPr id="69" name="Picture" descr="A close up of purple potatoes&#10;&#10;Description automatically generated"/>
                    <pic:cNvPicPr>
                      <a:picLocks noChangeAspect="1" noChangeArrowheads="1"/>
                    </pic:cNvPicPr>
                  </pic:nvPicPr>
                  <pic:blipFill>
                    <a:blip r:embed="rId43"/>
                    <a:stretch>
                      <a:fillRect/>
                    </a:stretch>
                  </pic:blipFill>
                  <pic:spPr bwMode="auto">
                    <a:xfrm>
                      <a:off x="0" y="0"/>
                      <a:ext cx="6509258" cy="2495003"/>
                    </a:xfrm>
                    <a:prstGeom prst="rect">
                      <a:avLst/>
                    </a:prstGeom>
                    <a:noFill/>
                    <a:ln w="9525">
                      <a:noFill/>
                      <a:headEnd/>
                      <a:tailEnd/>
                    </a:ln>
                  </pic:spPr>
                </pic:pic>
              </a:graphicData>
            </a:graphic>
          </wp:inline>
        </w:drawing>
      </w:r>
    </w:p>
    <w:p w14:paraId="3AA1FDDF" w14:textId="77777777" w:rsidR="0069638C" w:rsidRPr="00D55902" w:rsidRDefault="0069638C" w:rsidP="00CD76E2">
      <w:pPr>
        <w:adjustRightInd w:val="0"/>
        <w:snapToGrid w:val="0"/>
        <w:spacing w:before="120" w:after="240"/>
        <w:ind w:left="2608"/>
        <w:rPr>
          <w:snapToGrid w:val="0"/>
          <w:color w:val="auto"/>
          <w:sz w:val="18"/>
          <w:szCs w:val="18"/>
          <w14:ligatures w14:val="standardContextual"/>
        </w:rPr>
      </w:pPr>
      <w:r w:rsidRPr="00D55902">
        <w:rPr>
          <w:b/>
          <w:snapToGrid w:val="0"/>
          <w:color w:val="auto"/>
          <w:sz w:val="18"/>
          <w:szCs w:val="18"/>
          <w14:ligatures w14:val="standardContextual"/>
        </w:rPr>
        <w:t xml:space="preserve">Figure 4. </w:t>
      </w:r>
      <w:r w:rsidRPr="00D55902">
        <w:rPr>
          <w:snapToGrid w:val="0"/>
          <w:color w:val="auto"/>
          <w:sz w:val="18"/>
          <w:szCs w:val="18"/>
          <w14:ligatures w14:val="standardContextual"/>
        </w:rPr>
        <w:t>Seed tubers of the potato variety UNICA (CIP 392797.22): (</w:t>
      </w:r>
      <w:r w:rsidRPr="00D55902">
        <w:rPr>
          <w:b/>
          <w:bCs/>
          <w:snapToGrid w:val="0"/>
          <w:color w:val="auto"/>
          <w:sz w:val="18"/>
          <w:szCs w:val="18"/>
          <w14:ligatures w14:val="standardContextual"/>
        </w:rPr>
        <w:t>a</w:t>
      </w:r>
      <w:r w:rsidRPr="00D55902">
        <w:rPr>
          <w:snapToGrid w:val="0"/>
          <w:color w:val="auto"/>
          <w:sz w:val="18"/>
          <w:szCs w:val="18"/>
          <w14:ligatures w14:val="standardContextual"/>
        </w:rPr>
        <w:t>) pre-basic seed; (</w:t>
      </w:r>
      <w:r w:rsidRPr="00D55902">
        <w:rPr>
          <w:b/>
          <w:bCs/>
          <w:snapToGrid w:val="0"/>
          <w:color w:val="auto"/>
          <w:sz w:val="18"/>
          <w:szCs w:val="18"/>
          <w14:ligatures w14:val="standardContextual"/>
        </w:rPr>
        <w:t>b</w:t>
      </w:r>
      <w:r w:rsidRPr="00D55902">
        <w:rPr>
          <w:snapToGrid w:val="0"/>
          <w:color w:val="auto"/>
          <w:sz w:val="18"/>
          <w:szCs w:val="18"/>
          <w14:ligatures w14:val="standardContextual"/>
        </w:rPr>
        <w:t>) uniform sprouting; (c) development of sprouts and promising root initials; (</w:t>
      </w:r>
      <w:r w:rsidRPr="00D55902">
        <w:rPr>
          <w:b/>
          <w:bCs/>
          <w:snapToGrid w:val="0"/>
          <w:color w:val="auto"/>
          <w:sz w:val="18"/>
          <w:szCs w:val="18"/>
          <w14:ligatures w14:val="standardContextual"/>
        </w:rPr>
        <w:t>d</w:t>
      </w:r>
      <w:r w:rsidRPr="00D55902">
        <w:rPr>
          <w:snapToGrid w:val="0"/>
          <w:color w:val="auto"/>
          <w:sz w:val="18"/>
          <w:szCs w:val="18"/>
          <w14:ligatures w14:val="standardContextual"/>
        </w:rPr>
        <w:t>) field planting</w:t>
      </w:r>
      <w:bookmarkEnd w:id="29"/>
      <w:r w:rsidRPr="00D55902">
        <w:rPr>
          <w:snapToGrid w:val="0"/>
          <w:color w:val="auto"/>
          <w:sz w:val="18"/>
          <w:szCs w:val="18"/>
          <w14:ligatures w14:val="standardContextual"/>
        </w:rPr>
        <w:t>.</w:t>
      </w:r>
    </w:p>
    <w:p w14:paraId="73952262" w14:textId="0E9DA857" w:rsidR="0069638C" w:rsidRPr="00D55902" w:rsidRDefault="00153F6F" w:rsidP="00153F6F">
      <w:pPr>
        <w:adjustRightInd w:val="0"/>
        <w:snapToGrid w:val="0"/>
        <w:spacing w:before="240" w:after="60"/>
        <w:ind w:left="2608"/>
        <w:jc w:val="left"/>
        <w:outlineLvl w:val="1"/>
        <w:rPr>
          <w:bCs/>
          <w:i/>
          <w:snapToGrid w:val="0"/>
          <w:color w:val="auto"/>
          <w14:ligatures w14:val="standardContextual"/>
        </w:rPr>
      </w:pPr>
      <w:bookmarkStart w:id="30" w:name="experimental-design-and-treatments"/>
      <w:bookmarkEnd w:id="24"/>
      <w:r w:rsidRPr="00D55902">
        <w:rPr>
          <w:bCs/>
          <w:i/>
          <w:snapToGrid w:val="0"/>
          <w:color w:val="auto"/>
          <w14:ligatures w14:val="standardContextual"/>
        </w:rPr>
        <w:t xml:space="preserve">2.4. </w:t>
      </w:r>
      <w:r w:rsidR="0069638C" w:rsidRPr="00D55902">
        <w:rPr>
          <w:bCs/>
          <w:i/>
          <w:snapToGrid w:val="0"/>
          <w:color w:val="auto"/>
          <w14:ligatures w14:val="standardContextual"/>
        </w:rPr>
        <w:t>Experimental Design and Treatments</w:t>
      </w:r>
    </w:p>
    <w:p w14:paraId="3B5509A8" w14:textId="77777777" w:rsidR="0069638C" w:rsidRPr="00D55902" w:rsidRDefault="0069638C" w:rsidP="00153F6F">
      <w:pPr>
        <w:adjustRightInd w:val="0"/>
        <w:snapToGrid w:val="0"/>
        <w:ind w:left="2608" w:firstLine="425"/>
        <w:rPr>
          <w:snapToGrid w:val="0"/>
          <w:color w:val="auto"/>
          <w14:ligatures w14:val="standardContextual"/>
        </w:rPr>
      </w:pPr>
      <w:r w:rsidRPr="00D55902">
        <w:rPr>
          <w:snapToGrid w:val="0"/>
          <w:color w:val="auto"/>
          <w14:ligatures w14:val="standardContextual"/>
        </w:rPr>
        <w:t>The experiment was established under a randomized complete block design (RCBD) consisting of five treatments with four replications each, totaling 20 experimental units. Each experimental unit comprised 20 potato plants. Ten fixed plants were evaluated in each experimental unit. Treatments were uniformly applied to all plants within each experimental unit.</w:t>
      </w:r>
    </w:p>
    <w:p w14:paraId="486035D7" w14:textId="3A77E3AC" w:rsidR="0069638C" w:rsidRPr="00D55902" w:rsidRDefault="0069638C" w:rsidP="006012A4">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The evaluated treatments were as follows: untreated control (T0); chemical control</w:t>
      </w:r>
      <w:r w:rsidR="009B7682" w:rsidRPr="00D55902">
        <w:rPr>
          <w:snapToGrid w:val="0"/>
          <w:color w:val="auto"/>
          <w:sz w:val="20"/>
          <w14:ligatures w14:val="standardContextual"/>
        </w:rPr>
        <w:t>—</w:t>
      </w:r>
      <w:r w:rsidRPr="00D55902">
        <w:rPr>
          <w:snapToGrid w:val="0"/>
          <w:color w:val="auto"/>
          <w:sz w:val="20"/>
          <w14:ligatures w14:val="standardContextual"/>
        </w:rPr>
        <w:t xml:space="preserve">thiamethoxam + lambda-cyhalothrin, abamectin, and imidacloprid (T1); and three commercial biological control agents: </w:t>
      </w:r>
      <w:r w:rsidRPr="00D55902">
        <w:rPr>
          <w:i/>
          <w:iCs/>
          <w:snapToGrid w:val="0"/>
          <w:color w:val="auto"/>
          <w:sz w:val="20"/>
          <w14:ligatures w14:val="standardContextual"/>
        </w:rPr>
        <w:t>Beauveria bassiana</w:t>
      </w:r>
      <w:r w:rsidRPr="00D55902">
        <w:rPr>
          <w:snapToGrid w:val="0"/>
          <w:color w:val="auto"/>
          <w:sz w:val="20"/>
          <w14:ligatures w14:val="standardContextual"/>
        </w:rPr>
        <w:t xml:space="preserve"> strain CCB LE-265 (&gt;1.5 × 10</w:t>
      </w:r>
      <w:r w:rsidR="009B7682" w:rsidRPr="00D55902">
        <w:rPr>
          <w:snapToGrid w:val="0"/>
          <w:color w:val="auto"/>
          <w:sz w:val="20"/>
          <w:vertAlign w:val="superscript"/>
          <w14:ligatures w14:val="standardContextual"/>
        </w:rPr>
        <w:t>10</w:t>
      </w:r>
      <w:r w:rsidRPr="00D55902">
        <w:rPr>
          <w:snapToGrid w:val="0"/>
          <w:color w:val="auto"/>
          <w:sz w:val="20"/>
          <w14:ligatures w14:val="standardContextual"/>
        </w:rPr>
        <w:t xml:space="preserve"> conidia g</w:t>
      </w:r>
      <w:r w:rsidR="009B7682" w:rsidRPr="00D55902">
        <w:rPr>
          <w:snapToGrid w:val="0"/>
          <w:color w:val="auto"/>
          <w:sz w:val="20"/>
          <w:vertAlign w:val="superscript"/>
          <w14:ligatures w14:val="standardContextual"/>
        </w:rPr>
        <w:t>−1</w:t>
      </w:r>
      <w:r w:rsidRPr="00D55902">
        <w:rPr>
          <w:snapToGrid w:val="0"/>
          <w:color w:val="auto"/>
          <w:sz w:val="20"/>
          <w14:ligatures w14:val="standardContextual"/>
        </w:rPr>
        <w:t xml:space="preserve">) (T2), </w:t>
      </w:r>
      <w:r w:rsidRPr="00D55902">
        <w:rPr>
          <w:i/>
          <w:iCs/>
          <w:snapToGrid w:val="0"/>
          <w:color w:val="auto"/>
          <w:sz w:val="20"/>
          <w14:ligatures w14:val="standardContextual"/>
        </w:rPr>
        <w:t>Paecilomyces lilacinus</w:t>
      </w:r>
      <w:r w:rsidRPr="00D55902">
        <w:rPr>
          <w:snapToGrid w:val="0"/>
          <w:color w:val="auto"/>
          <w:sz w:val="20"/>
          <w14:ligatures w14:val="standardContextual"/>
        </w:rPr>
        <w:t xml:space="preserve"> strain 251 (1.0 × 10</w:t>
      </w:r>
      <w:r w:rsidR="009B7682" w:rsidRPr="00D55902">
        <w:rPr>
          <w:snapToGrid w:val="0"/>
          <w:color w:val="auto"/>
          <w:sz w:val="20"/>
          <w:vertAlign w:val="superscript"/>
          <w14:ligatures w14:val="standardContextual"/>
        </w:rPr>
        <w:t>10</w:t>
      </w:r>
      <w:r w:rsidRPr="00D55902">
        <w:rPr>
          <w:snapToGrid w:val="0"/>
          <w:color w:val="auto"/>
          <w:sz w:val="20"/>
          <w14:ligatures w14:val="standardContextual"/>
        </w:rPr>
        <w:t xml:space="preserve"> conidia g</w:t>
      </w:r>
      <w:r w:rsidR="009B7682" w:rsidRPr="00D55902">
        <w:rPr>
          <w:snapToGrid w:val="0"/>
          <w:color w:val="auto"/>
          <w:sz w:val="20"/>
          <w:vertAlign w:val="superscript"/>
          <w14:ligatures w14:val="standardContextual"/>
        </w:rPr>
        <w:t>−1</w:t>
      </w:r>
      <w:r w:rsidRPr="00D55902">
        <w:rPr>
          <w:snapToGrid w:val="0"/>
          <w:color w:val="auto"/>
          <w:sz w:val="20"/>
          <w14:ligatures w14:val="standardContextual"/>
        </w:rPr>
        <w:t xml:space="preserve">) (T3), and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(1.0 × 10</w:t>
      </w:r>
      <w:r w:rsidR="009B7682" w:rsidRPr="00D55902">
        <w:rPr>
          <w:snapToGrid w:val="0"/>
          <w:color w:val="auto"/>
          <w:sz w:val="20"/>
          <w:vertAlign w:val="superscript"/>
          <w14:ligatures w14:val="standardContextual"/>
        </w:rPr>
        <w:t>10</w:t>
      </w:r>
      <w:r w:rsidRPr="00D55902">
        <w:rPr>
          <w:snapToGrid w:val="0"/>
          <w:color w:val="auto"/>
          <w:sz w:val="20"/>
          <w14:ligatures w14:val="standardContextual"/>
        </w:rPr>
        <w:t xml:space="preserve"> conidia g</w:t>
      </w:r>
      <w:r w:rsidR="009B7682" w:rsidRPr="00D55902">
        <w:rPr>
          <w:snapToGrid w:val="0"/>
          <w:color w:val="auto"/>
          <w:sz w:val="20"/>
          <w:vertAlign w:val="superscript"/>
          <w14:ligatures w14:val="standardContextual"/>
        </w:rPr>
        <w:t>−1</w:t>
      </w:r>
      <w:r w:rsidRPr="00D55902">
        <w:rPr>
          <w:snapToGrid w:val="0"/>
          <w:color w:val="auto"/>
          <w:sz w:val="20"/>
          <w14:ligatures w14:val="standardContextual"/>
        </w:rPr>
        <w:t>) (T4).</w:t>
      </w:r>
    </w:p>
    <w:p w14:paraId="2DFE61B5" w14:textId="109A9E03" w:rsidR="0069638C" w:rsidRPr="00D55902" w:rsidRDefault="0069638C" w:rsidP="006012A4">
      <w:pPr>
        <w:pStyle w:val="Textoindependiente"/>
        <w:adjustRightInd w:val="0"/>
        <w:snapToGrid w:val="0"/>
        <w:spacing w:after="0" w:line="280" w:lineRule="atLeast"/>
        <w:ind w:left="2608" w:firstLine="425"/>
        <w:rPr>
          <w:snapToGrid w:val="0"/>
          <w:color w:val="auto"/>
          <w:sz w:val="20"/>
          <w14:ligatures w14:val="standardContextual"/>
        </w:rPr>
      </w:pPr>
      <w:bookmarkStart w:id="31" w:name="application-methodology-of-treatments"/>
      <w:bookmarkEnd w:id="30"/>
      <w:r w:rsidRPr="00D55902">
        <w:rPr>
          <w:snapToGrid w:val="0"/>
          <w:color w:val="auto"/>
          <w:sz w:val="20"/>
          <w14:ligatures w14:val="standardContextual"/>
        </w:rPr>
        <w:t xml:space="preserve">Applications were targeted to the egg, nymph, and adult stages of </w:t>
      </w:r>
      <w:r w:rsidRPr="00D55902">
        <w:rPr>
          <w:i/>
          <w:iCs/>
          <w:snapToGrid w:val="0"/>
          <w:color w:val="auto"/>
          <w:sz w:val="20"/>
          <w14:ligatures w14:val="standardContextual"/>
        </w:rPr>
        <w:t>Bactericera cockerelli.</w:t>
      </w:r>
      <w:r w:rsidRPr="00D55902">
        <w:rPr>
          <w:snapToGrid w:val="0"/>
          <w:color w:val="auto"/>
          <w:sz w:val="20"/>
          <w14:ligatures w14:val="standardContextual"/>
        </w:rPr>
        <w:t xml:space="preserve"> Spraying commenced once plants reached 98% emergence, approximately 45 days after sowing (DAS), and was performed directly on all aerial plant organs at seven-day </w:t>
      </w:r>
      <w:r w:rsidRPr="00D55902">
        <w:rPr>
          <w:snapToGrid w:val="0"/>
          <w:color w:val="auto"/>
          <w:sz w:val="20"/>
          <w14:ligatures w14:val="standardContextual"/>
        </w:rPr>
        <w:lastRenderedPageBreak/>
        <w:t xml:space="preserve">intervals. Treatment protocols followed integrated pest and disease management guidelines for potato cultivation </w:t>
      </w:r>
      <w:hyperlink r:id="rId44">
        <w:r w:rsidR="00B0676A" w:rsidRPr="00D55902">
          <w:rPr>
            <w:rStyle w:val="Hipervnculo"/>
            <w:snapToGrid w:val="0"/>
            <w:color w:val="auto"/>
            <w:sz w:val="20"/>
            <w:u w:val="none"/>
            <w14:ligatures w14:val="standardContextual"/>
          </w:rPr>
          <w:t>[11,32,36]</w:t>
        </w:r>
      </w:hyperlink>
      <w:r w:rsidRPr="00D55902">
        <w:rPr>
          <w:snapToGrid w:val="0"/>
          <w:color w:val="auto"/>
          <w:sz w:val="20"/>
          <w14:ligatures w14:val="standardContextual"/>
        </w:rPr>
        <w:t>.</w:t>
      </w:r>
    </w:p>
    <w:p w14:paraId="12F7261D" w14:textId="66877A89" w:rsidR="0069638C" w:rsidRPr="00D55902" w:rsidRDefault="006012A4" w:rsidP="006012A4">
      <w:pPr>
        <w:adjustRightInd w:val="0"/>
        <w:snapToGrid w:val="0"/>
        <w:spacing w:before="240" w:after="60"/>
        <w:ind w:left="2608"/>
        <w:jc w:val="left"/>
        <w:outlineLvl w:val="1"/>
        <w:rPr>
          <w:bCs/>
          <w:i/>
          <w:snapToGrid w:val="0"/>
          <w:color w:val="auto"/>
          <w14:ligatures w14:val="standardContextual"/>
        </w:rPr>
      </w:pPr>
      <w:r w:rsidRPr="00D55902">
        <w:rPr>
          <w:bCs/>
          <w:i/>
          <w:snapToGrid w:val="0"/>
          <w:color w:val="auto"/>
          <w14:ligatures w14:val="standardContextual"/>
        </w:rPr>
        <w:t xml:space="preserve">2.5. </w:t>
      </w:r>
      <w:r w:rsidR="0069638C" w:rsidRPr="00D55902">
        <w:rPr>
          <w:bCs/>
          <w:i/>
          <w:snapToGrid w:val="0"/>
          <w:color w:val="auto"/>
          <w14:ligatures w14:val="standardContextual"/>
        </w:rPr>
        <w:t>Application Methodology of Treatments</w:t>
      </w:r>
    </w:p>
    <w:p w14:paraId="2E7DD358" w14:textId="77777777" w:rsidR="0069638C" w:rsidRPr="00D55902" w:rsidRDefault="0069638C" w:rsidP="006012A4">
      <w:pPr>
        <w:adjustRightInd w:val="0"/>
        <w:snapToGrid w:val="0"/>
        <w:ind w:left="2608" w:firstLine="425"/>
        <w:rPr>
          <w:snapToGrid w:val="0"/>
          <w:color w:val="auto"/>
          <w14:ligatures w14:val="standardContextual"/>
        </w:rPr>
      </w:pPr>
      <w:r w:rsidRPr="00D55902">
        <w:rPr>
          <w:snapToGrid w:val="0"/>
          <w:color w:val="auto"/>
          <w14:ligatures w14:val="standardContextual"/>
        </w:rPr>
        <w:t>The control treatment (T0) consisted solely of water. All other treatments included an agricultural adjuvant composed of 90% soybean oil and 10% emulsifiers at a dose of 5 mL/L, along with a pH regulator applied at 1 mL/L. In addition, a plant growth promoter formulated as a soluble concentrate (SL), containing indole-3-butyric acid (auxin, 2.84 g/L) and 6-benzylaminopurine (cytokinin, 0.02 g/L), was applied at a rate of 500 mL per 200 L of water during the first three spray applications of the crop cycle.</w:t>
      </w:r>
    </w:p>
    <w:p w14:paraId="48BD0F0F" w14:textId="0E43F5D8" w:rsidR="009B7682" w:rsidRPr="00D55902" w:rsidRDefault="0069638C" w:rsidP="006012A4">
      <w:pPr>
        <w:adjustRightInd w:val="0"/>
        <w:snapToGrid w:val="0"/>
        <w:ind w:left="2608" w:firstLine="425"/>
        <w:rPr>
          <w:snapToGrid w:val="0"/>
          <w:color w:val="auto"/>
          <w14:ligatures w14:val="standardContextual"/>
        </w:rPr>
      </w:pPr>
      <w:r w:rsidRPr="00D55902">
        <w:rPr>
          <w:snapToGrid w:val="0"/>
          <w:color w:val="auto"/>
          <w14:ligatures w14:val="standardContextual"/>
        </w:rPr>
        <w:t>For the chemical control (T1), in addition to the adjuvant and pH regulator, insecticides were applied in weekly rotation. The commercial insecticides Pupilo, with the active ingredients Thiamethoxam + Lambda-cyhalothrin (141 g/L EC; 106 g/L SC, Trustchem Co. Ltd.,</w:t>
      </w:r>
      <w:r w:rsidR="00A9308C">
        <w:rPr>
          <w:snapToGrid w:val="0"/>
          <w:color w:val="auto"/>
          <w14:ligatures w14:val="standardContextual"/>
        </w:rPr>
        <w:t xml:space="preserve"> </w:t>
      </w:r>
      <w:r w:rsidR="00A9308C" w:rsidRPr="00E85E17">
        <w:rPr>
          <w:snapToGrid w:val="0"/>
          <w:color w:val="EE0000"/>
          <w14:ligatures w14:val="standardContextual"/>
        </w:rPr>
        <w:t>Nanjing</w:t>
      </w:r>
      <w:r w:rsidR="00A9308C">
        <w:rPr>
          <w:snapToGrid w:val="0"/>
          <w:color w:val="EE0000"/>
          <w14:ligatures w14:val="standardContextual"/>
        </w:rPr>
        <w:t>,</w:t>
      </w:r>
      <w:r w:rsidRPr="00D55902">
        <w:rPr>
          <w:snapToGrid w:val="0"/>
          <w:color w:val="auto"/>
          <w14:ligatures w14:val="standardContextual"/>
        </w:rPr>
        <w:t xml:space="preserve"> </w:t>
      </w:r>
      <w:commentRangeStart w:id="32"/>
      <w:commentRangeStart w:id="33"/>
      <w:r w:rsidR="009C0B33" w:rsidRPr="00E85E17">
        <w:rPr>
          <w:snapToGrid w:val="0"/>
          <w:color w:val="EE0000"/>
          <w:highlight w:val="yellow"/>
          <w14:ligatures w14:val="standardContextual"/>
        </w:rPr>
        <w:t>C</w:t>
      </w:r>
      <w:r w:rsidRPr="00E85E17">
        <w:rPr>
          <w:snapToGrid w:val="0"/>
          <w:color w:val="EE0000"/>
          <w:highlight w:val="yellow"/>
          <w14:ligatures w14:val="standardContextual"/>
        </w:rPr>
        <w:t>hina</w:t>
      </w:r>
      <w:commentRangeEnd w:id="32"/>
      <w:r w:rsidR="00E9108A" w:rsidRPr="00E85E17">
        <w:rPr>
          <w:rStyle w:val="Refdecomentario"/>
          <w:color w:val="EE0000"/>
        </w:rPr>
        <w:commentReference w:id="32"/>
      </w:r>
      <w:commentRangeEnd w:id="33"/>
      <w:r w:rsidR="00A9308C">
        <w:rPr>
          <w:rStyle w:val="Refdecomentario"/>
        </w:rPr>
        <w:commentReference w:id="33"/>
      </w:r>
      <w:r w:rsidRPr="00D55902">
        <w:rPr>
          <w:snapToGrid w:val="0"/>
          <w:color w:val="auto"/>
          <w14:ligatures w14:val="standardContextual"/>
        </w:rPr>
        <w:t xml:space="preserve">), ABAFIN 1.8 EC, containing the active ingredient Abamectin (18 g/L, </w:t>
      </w:r>
      <w:r w:rsidRPr="00D55902">
        <w:rPr>
          <w:snapToGrid w:val="0"/>
          <w:color w:val="auto"/>
          <w:highlight w:val="yellow"/>
          <w14:ligatures w14:val="standardContextual"/>
        </w:rPr>
        <w:t xml:space="preserve">ARIS INDUSTRIAL, </w:t>
      </w:r>
      <w:r w:rsidR="00A9308C" w:rsidRPr="00E85E17">
        <w:rPr>
          <w:snapToGrid w:val="0"/>
          <w:color w:val="EE0000"/>
          <w14:ligatures w14:val="standardContextual"/>
        </w:rPr>
        <w:t>Lima</w:t>
      </w:r>
      <w:r w:rsidR="00A9308C">
        <w:rPr>
          <w:snapToGrid w:val="0"/>
          <w:color w:val="auto"/>
          <w:highlight w:val="yellow"/>
          <w14:ligatures w14:val="standardContextual"/>
        </w:rPr>
        <w:t xml:space="preserve">, </w:t>
      </w:r>
      <w:r w:rsidRPr="00D55902">
        <w:rPr>
          <w:snapToGrid w:val="0"/>
          <w:color w:val="auto"/>
          <w:highlight w:val="yellow"/>
          <w14:ligatures w14:val="standardContextual"/>
        </w:rPr>
        <w:t>Peru</w:t>
      </w:r>
      <w:r w:rsidRPr="00D55902">
        <w:rPr>
          <w:snapToGrid w:val="0"/>
          <w:color w:val="auto"/>
          <w14:ligatures w14:val="standardContextual"/>
        </w:rPr>
        <w:t>), and Kohinor</w:t>
      </w:r>
      <w:r w:rsidR="009B7682" w:rsidRPr="00D55902">
        <w:rPr>
          <w:snapToGrid w:val="0"/>
          <w:color w:val="auto"/>
          <w:vertAlign w:val="superscript"/>
          <w14:ligatures w14:val="standardContextual"/>
        </w:rPr>
        <w:t>®</w:t>
      </w:r>
      <w:r w:rsidRPr="00D55902">
        <w:rPr>
          <w:snapToGrid w:val="0"/>
          <w:color w:val="auto"/>
          <w14:ligatures w14:val="standardContextual"/>
        </w:rPr>
        <w:t xml:space="preserve"> 350 SC, with the active ingredient Imidacloprid (350 g/L SC, </w:t>
      </w:r>
      <w:r w:rsidRPr="00D55902">
        <w:rPr>
          <w:snapToGrid w:val="0"/>
          <w:color w:val="auto"/>
          <w:highlight w:val="yellow"/>
          <w14:ligatures w14:val="standardContextual"/>
        </w:rPr>
        <w:t xml:space="preserve">ADAMA Andina B.V., </w:t>
      </w:r>
      <w:r w:rsidR="00A9308C" w:rsidRPr="00E85E17">
        <w:rPr>
          <w:snapToGrid w:val="0"/>
          <w:color w:val="EE0000"/>
          <w14:ligatures w14:val="standardContextual"/>
        </w:rPr>
        <w:t>Barranquilla</w:t>
      </w:r>
      <w:r w:rsidR="00A9308C">
        <w:rPr>
          <w:snapToGrid w:val="0"/>
          <w:color w:val="auto"/>
          <w:highlight w:val="yellow"/>
          <w14:ligatures w14:val="standardContextual"/>
        </w:rPr>
        <w:t xml:space="preserve">, </w:t>
      </w:r>
      <w:r w:rsidRPr="00D55902">
        <w:rPr>
          <w:snapToGrid w:val="0"/>
          <w:color w:val="auto"/>
          <w:highlight w:val="yellow"/>
          <w14:ligatures w14:val="standardContextual"/>
        </w:rPr>
        <w:t>Colombia</w:t>
      </w:r>
      <w:r w:rsidRPr="00D55902">
        <w:rPr>
          <w:snapToGrid w:val="0"/>
          <w:color w:val="auto"/>
          <w14:ligatures w14:val="standardContextual"/>
        </w:rPr>
        <w:t xml:space="preserve">), were used. Two formulations were used: Formulation 1: (a) thiamethoxam + lambda-cyhalothrin (200 mL per 200 L) combined with abamectin (300 mL per 200 L), and Formulation 2: (b) thiamethoxam + lambda-cyhalothrin (200 mL per 200 L) combined with imidacloprid (500 mL per 200 L). In T1, two fungicides were applied preventively for foliar disease management: metiram (550 g/kg) + pyraclostrobin (50 g/kg) in WG formulation (2.5 kg/ha), and cymoxanil (80 g/kg) + mancozeb (640 g/kg) in WP formulation (0.5 kg per 200 L). These fungicides were applied every 15 days, totaling four applications during the vegetative stage and one additional application after flowering, following phytosanitary protection recommendations for potato </w:t>
      </w:r>
      <w:hyperlink r:id="rId45">
        <w:r w:rsidR="00B0676A" w:rsidRPr="00D55902">
          <w:rPr>
            <w:rStyle w:val="Hipervnculo"/>
            <w:snapToGrid w:val="0"/>
            <w:color w:val="auto"/>
            <w:u w:val="none"/>
            <w14:ligatures w14:val="standardContextual"/>
          </w:rPr>
          <w:t>[37]</w:t>
        </w:r>
      </w:hyperlink>
      <w:r w:rsidRPr="00D55902">
        <w:rPr>
          <w:snapToGrid w:val="0"/>
          <w:color w:val="auto"/>
          <w14:ligatures w14:val="standardContextual"/>
        </w:rPr>
        <w:t>.</w:t>
      </w:r>
    </w:p>
    <w:p w14:paraId="215B1FF6" w14:textId="01C5AAF8" w:rsidR="0069638C" w:rsidRPr="00D55902" w:rsidRDefault="0069638C" w:rsidP="006012A4">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Suspensions of the biological control agents </w:t>
      </w:r>
      <w:r w:rsidRPr="00D55902">
        <w:rPr>
          <w:i/>
          <w:iCs/>
          <w:snapToGrid w:val="0"/>
          <w:color w:val="auto"/>
          <w:sz w:val="20"/>
          <w14:ligatures w14:val="standardContextual"/>
        </w:rPr>
        <w:t>Beauveria bassiana</w:t>
      </w:r>
      <w:r w:rsidRPr="00D55902">
        <w:rPr>
          <w:snapToGrid w:val="0"/>
          <w:color w:val="auto"/>
          <w:sz w:val="20"/>
          <w14:ligatures w14:val="standardContextual"/>
        </w:rPr>
        <w:t xml:space="preserve"> (formulated product: YURAK WP; Productos Biológicos para la Agricultura E.I.R.L, Peru</w:t>
      </w:r>
      <w:r w:rsidR="00E85E17">
        <w:rPr>
          <w:snapToGrid w:val="0"/>
          <w:color w:val="auto"/>
          <w:sz w:val="20"/>
          <w14:ligatures w14:val="standardContextual"/>
        </w:rPr>
        <w:t xml:space="preserve">, </w:t>
      </w:r>
      <w:r w:rsidR="00E85E17" w:rsidRPr="00E85E17">
        <w:rPr>
          <w:snapToGrid w:val="0"/>
          <w:color w:val="EE0000"/>
          <w:sz w:val="20"/>
          <w14:ligatures w14:val="standardContextual"/>
        </w:rPr>
        <w:t>Lima</w:t>
      </w:r>
      <w:r w:rsidRPr="00D55902">
        <w:rPr>
          <w:snapToGrid w:val="0"/>
          <w:color w:val="auto"/>
          <w:sz w:val="20"/>
          <w14:ligatures w14:val="standardContextual"/>
        </w:rPr>
        <w:t xml:space="preserve">), </w:t>
      </w:r>
      <w:r w:rsidRPr="00D55902">
        <w:rPr>
          <w:i/>
          <w:iCs/>
          <w:snapToGrid w:val="0"/>
          <w:color w:val="auto"/>
          <w:sz w:val="20"/>
          <w14:ligatures w14:val="standardContextual"/>
        </w:rPr>
        <w:t>Paecilomyces lilacinus</w:t>
      </w:r>
      <w:r w:rsidRPr="00D55902">
        <w:rPr>
          <w:snapToGrid w:val="0"/>
          <w:color w:val="auto"/>
          <w:sz w:val="20"/>
          <w14:ligatures w14:val="standardContextual"/>
        </w:rPr>
        <w:t xml:space="preserve"> (formulated product: </w:t>
      </w:r>
      <w:r w:rsidRPr="00D55902">
        <w:rPr>
          <w:snapToGrid w:val="0"/>
          <w:color w:val="auto"/>
          <w:sz w:val="20"/>
          <w:highlight w:val="yellow"/>
          <w14:ligatures w14:val="standardContextual"/>
        </w:rPr>
        <w:t xml:space="preserve">MATANEM WP, Productos Biológicos para la Agricultura E.I.R.L, </w:t>
      </w:r>
      <w:r w:rsidR="00A9308C" w:rsidRPr="00E85E17">
        <w:rPr>
          <w:snapToGrid w:val="0"/>
          <w:color w:val="EE0000"/>
          <w:sz w:val="20"/>
          <w14:ligatures w14:val="standardContextual"/>
        </w:rPr>
        <w:t>Lima</w:t>
      </w:r>
      <w:r w:rsidR="00A9308C">
        <w:rPr>
          <w:snapToGrid w:val="0"/>
          <w:color w:val="auto"/>
          <w:sz w:val="20"/>
          <w:highlight w:val="yellow"/>
          <w14:ligatures w14:val="standardContextual"/>
        </w:rPr>
        <w:t xml:space="preserve">, </w:t>
      </w:r>
      <w:r w:rsidRPr="00D55902">
        <w:rPr>
          <w:snapToGrid w:val="0"/>
          <w:color w:val="auto"/>
          <w:sz w:val="20"/>
          <w:highlight w:val="yellow"/>
          <w14:ligatures w14:val="standardContextual"/>
        </w:rPr>
        <w:t>Peru</w:t>
      </w:r>
      <w:r w:rsidRPr="00D55902">
        <w:rPr>
          <w:snapToGrid w:val="0"/>
          <w:color w:val="auto"/>
          <w:sz w:val="20"/>
          <w14:ligatures w14:val="standardContextual"/>
        </w:rPr>
        <w:t xml:space="preserve">), and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(formulated product: </w:t>
      </w:r>
      <w:r w:rsidRPr="00D55902">
        <w:rPr>
          <w:snapToGrid w:val="0"/>
          <w:color w:val="auto"/>
          <w:sz w:val="20"/>
          <w:highlight w:val="yellow"/>
          <w14:ligatures w14:val="standardContextual"/>
        </w:rPr>
        <w:t xml:space="preserve">METARIZO WP, Productos Biológicos para la Agricultura E.I.R.L, </w:t>
      </w:r>
      <w:r w:rsidR="00A9308C" w:rsidRPr="00E85E17">
        <w:rPr>
          <w:snapToGrid w:val="0"/>
          <w:color w:val="EE0000"/>
          <w:sz w:val="20"/>
          <w14:ligatures w14:val="standardContextual"/>
        </w:rPr>
        <w:t>Lima</w:t>
      </w:r>
      <w:r w:rsidR="00A9308C">
        <w:rPr>
          <w:snapToGrid w:val="0"/>
          <w:color w:val="EE0000"/>
          <w:sz w:val="20"/>
          <w14:ligatures w14:val="standardContextual"/>
        </w:rPr>
        <w:t>,</w:t>
      </w:r>
      <w:r w:rsidR="00A9308C" w:rsidRPr="00D55902">
        <w:rPr>
          <w:snapToGrid w:val="0"/>
          <w:color w:val="auto"/>
          <w:sz w:val="20"/>
          <w:highlight w:val="yellow"/>
          <w14:ligatures w14:val="standardContextual"/>
        </w:rPr>
        <w:t xml:space="preserve"> </w:t>
      </w:r>
      <w:r w:rsidRPr="00D55902">
        <w:rPr>
          <w:snapToGrid w:val="0"/>
          <w:color w:val="auto"/>
          <w:sz w:val="20"/>
          <w:highlight w:val="yellow"/>
          <w14:ligatures w14:val="standardContextual"/>
        </w:rPr>
        <w:t>Peru</w:t>
      </w:r>
      <w:r w:rsidRPr="00D55902">
        <w:rPr>
          <w:snapToGrid w:val="0"/>
          <w:color w:val="auto"/>
          <w:sz w:val="20"/>
          <w14:ligatures w14:val="standardContextual"/>
        </w:rPr>
        <w:t xml:space="preserve">) were prepared according to the manufacturers’ technical specifications. </w:t>
      </w:r>
      <w:r w:rsidRPr="00D55902">
        <w:rPr>
          <w:i/>
          <w:iCs/>
          <w:snapToGrid w:val="0"/>
          <w:color w:val="auto"/>
          <w:sz w:val="20"/>
          <w14:ligatures w14:val="standardContextual"/>
        </w:rPr>
        <w:t>Beauveria bassiana</w:t>
      </w:r>
      <w:r w:rsidRPr="00D55902">
        <w:rPr>
          <w:snapToGrid w:val="0"/>
          <w:color w:val="auto"/>
          <w:sz w:val="20"/>
          <w14:ligatures w14:val="standardContextual"/>
        </w:rPr>
        <w:t xml:space="preserve"> (T2; 200 g per 200 L), </w:t>
      </w:r>
      <w:r w:rsidRPr="00D55902">
        <w:rPr>
          <w:i/>
          <w:iCs/>
          <w:snapToGrid w:val="0"/>
          <w:color w:val="auto"/>
          <w:sz w:val="20"/>
          <w14:ligatures w14:val="standardContextual"/>
        </w:rPr>
        <w:t>Paecilomyces lilacinus</w:t>
      </w:r>
      <w:r w:rsidRPr="00D55902">
        <w:rPr>
          <w:snapToGrid w:val="0"/>
          <w:color w:val="auto"/>
          <w:sz w:val="20"/>
          <w14:ligatures w14:val="standardContextual"/>
        </w:rPr>
        <w:t xml:space="preserve"> (T3; 400 g per 200 L), and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(T4; 200 g per 200 L). To enhance fungal effectiveness, a pH regulator (1 mL L</w:t>
      </w:r>
      <w:r w:rsidR="009B7682" w:rsidRPr="00D55902">
        <w:rPr>
          <w:snapToGrid w:val="0"/>
          <w:color w:val="auto"/>
          <w:sz w:val="20"/>
          <w:vertAlign w:val="superscript"/>
          <w14:ligatures w14:val="standardContextual"/>
        </w:rPr>
        <w:t>−1</w:t>
      </w:r>
      <w:r w:rsidRPr="00D55902">
        <w:rPr>
          <w:snapToGrid w:val="0"/>
          <w:color w:val="auto"/>
          <w:sz w:val="20"/>
          <w14:ligatures w14:val="standardContextual"/>
        </w:rPr>
        <w:t>) and agricultural oil (5 mL L</w:t>
      </w:r>
      <w:r w:rsidR="009B7682" w:rsidRPr="00D55902">
        <w:rPr>
          <w:snapToGrid w:val="0"/>
          <w:color w:val="auto"/>
          <w:sz w:val="20"/>
          <w:vertAlign w:val="superscript"/>
          <w14:ligatures w14:val="standardContextual"/>
        </w:rPr>
        <w:t>−1</w:t>
      </w:r>
      <w:r w:rsidRPr="00D55902">
        <w:rPr>
          <w:snapToGrid w:val="0"/>
          <w:color w:val="auto"/>
          <w:sz w:val="20"/>
          <w14:ligatures w14:val="standardContextual"/>
        </w:rPr>
        <w:t xml:space="preserve">) were added to each mixture. The solution was then stirred until fully homogenized and left to rest under shade for 30 min prior to use to preserve conidial viability </w:t>
      </w:r>
      <w:hyperlink r:id="rId46">
        <w:r w:rsidR="00B0676A" w:rsidRPr="00D55902">
          <w:rPr>
            <w:rStyle w:val="Hipervnculo"/>
            <w:snapToGrid w:val="0"/>
            <w:color w:val="auto"/>
            <w:sz w:val="20"/>
            <w:u w:val="none"/>
            <w14:ligatures w14:val="standardContextual"/>
          </w:rPr>
          <w:t>[38,39]</w:t>
        </w:r>
      </w:hyperlink>
      <w:r w:rsidRPr="00D55902">
        <w:rPr>
          <w:snapToGrid w:val="0"/>
          <w:color w:val="auto"/>
          <w:sz w:val="20"/>
          <w14:ligatures w14:val="standardContextual"/>
        </w:rPr>
        <w:t>. To prevent cross-contamination among the three biological agents, separate sprayer tanks were used for each treatment.</w:t>
      </w:r>
    </w:p>
    <w:p w14:paraId="3FE5F39D" w14:textId="562B90B9" w:rsidR="0069638C" w:rsidRPr="00D55902" w:rsidRDefault="0069638C" w:rsidP="006012A4">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All applications were performed </w:t>
      </w:r>
      <w:r w:rsidRPr="00D55902">
        <w:rPr>
          <w:iCs/>
          <w:snapToGrid w:val="0"/>
          <w:color w:val="auto"/>
          <w:sz w:val="20"/>
          <w14:ligatures w14:val="standardContextual"/>
        </w:rPr>
        <w:t>in situ</w:t>
      </w:r>
      <w:r w:rsidRPr="00D55902">
        <w:rPr>
          <w:snapToGrid w:val="0"/>
          <w:color w:val="auto"/>
          <w:sz w:val="20"/>
          <w14:ligatures w14:val="standardContextual"/>
        </w:rPr>
        <w:t xml:space="preserve"> under shaded conditions during morning hours at weekly intervals. Manual backpack sprayers equipped with fine-cone nozzles were used to ensure uniform coverage of both adaxial and abaxial leaf surfaces, as well as terminal and lateral shoots and stems </w:t>
      </w:r>
      <w:hyperlink r:id="rId47">
        <w:r w:rsidR="00B0676A" w:rsidRPr="00D55902">
          <w:rPr>
            <w:rStyle w:val="Hipervnculo"/>
            <w:snapToGrid w:val="0"/>
            <w:color w:val="auto"/>
            <w:sz w:val="20"/>
            <w:u w:val="none"/>
            <w14:ligatures w14:val="standardContextual"/>
          </w:rPr>
          <w:t>[40]</w:t>
        </w:r>
      </w:hyperlink>
      <w:r w:rsidRPr="00D55902">
        <w:rPr>
          <w:snapToGrid w:val="0"/>
          <w:color w:val="auto"/>
          <w:sz w:val="20"/>
          <w14:ligatures w14:val="standardContextual"/>
        </w:rPr>
        <w:t>.</w:t>
      </w:r>
      <w:r w:rsidR="00A9308C">
        <w:rPr>
          <w:snapToGrid w:val="0"/>
          <w:color w:val="auto"/>
          <w:sz w:val="20"/>
          <w14:ligatures w14:val="standardContextual"/>
        </w:rPr>
        <w:t xml:space="preserve"> </w:t>
      </w:r>
      <w:r w:rsidRPr="00D55902">
        <w:rPr>
          <w:snapToGrid w:val="0"/>
          <w:color w:val="auto"/>
          <w:sz w:val="20"/>
          <w14:ligatures w14:val="standardContextual"/>
        </w:rPr>
        <w:t xml:space="preserve">To isolate each treatment, plastic barriers were installed between plots. Each plant surface received three uniform spray passes per application. Afterward, all equipment was thoroughly washed and dried before reuse, following operational protocols to maintain both treatment efficacy and biological agent viability </w:t>
      </w:r>
      <w:hyperlink r:id="rId48">
        <w:r w:rsidR="00B0676A" w:rsidRPr="00D55902">
          <w:rPr>
            <w:rStyle w:val="Hipervnculo"/>
            <w:snapToGrid w:val="0"/>
            <w:color w:val="auto"/>
            <w:sz w:val="20"/>
            <w:u w:val="none"/>
            <w14:ligatures w14:val="standardContextual"/>
          </w:rPr>
          <w:t>[41]</w:t>
        </w:r>
      </w:hyperlink>
      <w:r w:rsidRPr="00D55902">
        <w:rPr>
          <w:snapToGrid w:val="0"/>
          <w:color w:val="auto"/>
          <w:sz w:val="20"/>
          <w14:ligatures w14:val="standardContextual"/>
        </w:rPr>
        <w:t>.</w:t>
      </w:r>
    </w:p>
    <w:p w14:paraId="73BFA04E" w14:textId="3EFA783F" w:rsidR="0069638C" w:rsidRPr="00D55902" w:rsidRDefault="0069638C" w:rsidP="0069638C">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The treatment application schedule is provided in Supplementary Table </w:t>
      </w:r>
      <w:r w:rsidR="006012A4" w:rsidRPr="00D55902">
        <w:rPr>
          <w:snapToGrid w:val="0"/>
          <w:color w:val="auto"/>
          <w14:ligatures w14:val="standardContextual"/>
        </w:rPr>
        <w:t>S</w:t>
      </w:r>
      <w:r w:rsidRPr="00D55902">
        <w:rPr>
          <w:snapToGrid w:val="0"/>
          <w:color w:val="auto"/>
          <w14:ligatures w14:val="standardContextual"/>
        </w:rPr>
        <w:t>1.</w:t>
      </w:r>
    </w:p>
    <w:p w14:paraId="3BC60411" w14:textId="77777777" w:rsidR="00A82837" w:rsidRPr="00D55902" w:rsidRDefault="00A82837">
      <w:pPr>
        <w:spacing w:line="240" w:lineRule="auto"/>
        <w:jc w:val="left"/>
        <w:rPr>
          <w:bCs/>
          <w:i/>
          <w:snapToGrid w:val="0"/>
          <w:color w:val="auto"/>
          <w14:ligatures w14:val="standardContextual"/>
        </w:rPr>
      </w:pPr>
      <w:bookmarkStart w:id="34" w:name="Xb979d91a90c7a85b1e00f2e38fa866b4def4b72"/>
      <w:r w:rsidRPr="00D55902">
        <w:rPr>
          <w:bCs/>
          <w:i/>
          <w:snapToGrid w:val="0"/>
          <w:color w:val="auto"/>
          <w14:ligatures w14:val="standardContextual"/>
        </w:rPr>
        <w:br w:type="page"/>
      </w:r>
    </w:p>
    <w:p w14:paraId="1975BB1D" w14:textId="5628520D" w:rsidR="0069638C" w:rsidRPr="00D55902" w:rsidRDefault="00A82837" w:rsidP="00A82837">
      <w:pPr>
        <w:adjustRightInd w:val="0"/>
        <w:snapToGrid w:val="0"/>
        <w:spacing w:before="240" w:after="60"/>
        <w:ind w:left="2608"/>
        <w:jc w:val="left"/>
        <w:outlineLvl w:val="1"/>
        <w:rPr>
          <w:bCs/>
          <w:i/>
          <w:snapToGrid w:val="0"/>
          <w:color w:val="auto"/>
          <w14:ligatures w14:val="standardContextual"/>
        </w:rPr>
      </w:pPr>
      <w:r w:rsidRPr="00D55902">
        <w:rPr>
          <w:bCs/>
          <w:i/>
          <w:snapToGrid w:val="0"/>
          <w:color w:val="auto"/>
          <w14:ligatures w14:val="standardContextual"/>
        </w:rPr>
        <w:lastRenderedPageBreak/>
        <w:t xml:space="preserve">2.6. </w:t>
      </w:r>
      <w:r w:rsidR="0069638C" w:rsidRPr="00D55902">
        <w:rPr>
          <w:bCs/>
          <w:i/>
          <w:snapToGrid w:val="0"/>
          <w:color w:val="auto"/>
          <w14:ligatures w14:val="standardContextual"/>
        </w:rPr>
        <w:t xml:space="preserve">Entomological Variables and Visual Inspection Methodology for Field Assessment of </w:t>
      </w:r>
      <w:r w:rsidR="00CA7661" w:rsidRPr="00D55902">
        <w:rPr>
          <w:bCs/>
          <w:i/>
          <w:snapToGrid w:val="0"/>
          <w:color w:val="auto"/>
          <w14:ligatures w14:val="standardContextual"/>
        </w:rPr>
        <w:br/>
      </w:r>
      <w:r w:rsidR="0069638C" w:rsidRPr="00D55902">
        <w:rPr>
          <w:i/>
          <w:iCs/>
          <w:snapToGrid w:val="0"/>
          <w:color w:val="auto"/>
          <w14:ligatures w14:val="standardContextual"/>
        </w:rPr>
        <w:t xml:space="preserve">Bactericera cockerelli </w:t>
      </w:r>
      <w:r w:rsidR="0069638C" w:rsidRPr="00D55902">
        <w:rPr>
          <w:bCs/>
          <w:i/>
          <w:snapToGrid w:val="0"/>
          <w:color w:val="auto"/>
          <w14:ligatures w14:val="standardContextual"/>
        </w:rPr>
        <w:t>Life Stages</w:t>
      </w:r>
    </w:p>
    <w:p w14:paraId="5497F4DE" w14:textId="42145171" w:rsidR="0069638C" w:rsidRPr="00D55902" w:rsidRDefault="0069638C" w:rsidP="003877EF">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The quantification of </w:t>
      </w:r>
      <w:r w:rsidRPr="00D55902">
        <w:rPr>
          <w:i/>
          <w:iCs/>
          <w:snapToGrid w:val="0"/>
          <w:color w:val="auto"/>
          <w14:ligatures w14:val="standardContextual"/>
        </w:rPr>
        <w:t>Bactericera cockerelli</w:t>
      </w:r>
      <w:r w:rsidRPr="00D55902">
        <w:rPr>
          <w:snapToGrid w:val="0"/>
          <w:color w:val="auto"/>
          <w14:ligatures w14:val="standardContextual"/>
        </w:rPr>
        <w:t xml:space="preserve"> presence was conducted using a direct visual inspection method based on systematic field counts. The evaluation consisted of recording the number of eggs, nymphs, and adults on potato plants within each experimental unit through visual sampling of aerial organs. Evaluations were conducted weekly for 12 weeks starting at 45 days after sowing (DAS). Ten plants were selected and evaluated at all evaluation times. The entomological variables were assessed on all the leaves across the four quadrants of the plant. Both the adaxial and abaxial leaf surfaces, stems, petioles, lateral and terminal shoots, and flower calyces were inspected throughout the entire vegetative cycle of the crop, following the protocol established by the International Potato Center </w:t>
      </w:r>
      <w:hyperlink r:id="rId49">
        <w:r w:rsidR="00B0676A" w:rsidRPr="00D55902">
          <w:rPr>
            <w:rStyle w:val="Hipervnculo"/>
            <w:snapToGrid w:val="0"/>
            <w:color w:val="auto"/>
            <w:u w:val="none"/>
            <w14:ligatures w14:val="standardContextual"/>
          </w:rPr>
          <w:t>[42]</w:t>
        </w:r>
      </w:hyperlink>
      <w:r w:rsidRPr="00D55902">
        <w:rPr>
          <w:snapToGrid w:val="0"/>
          <w:color w:val="auto"/>
          <w14:ligatures w14:val="standardContextual"/>
        </w:rPr>
        <w:t>.</w:t>
      </w:r>
    </w:p>
    <w:p w14:paraId="6499BE5D" w14:textId="527D56D9" w:rsidR="0069638C" w:rsidRPr="00D55902" w:rsidRDefault="0069638C" w:rsidP="003877EF">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Three entomological variables were assessed: (a) number of eggs, (b) number of nymphs, and (c) number of adults, all identified based on the morphological characteristics of the psyllid on plant foliage </w:t>
      </w:r>
      <w:hyperlink r:id="rId50">
        <w:r w:rsidR="00B0676A" w:rsidRPr="00D55902">
          <w:rPr>
            <w:rStyle w:val="Hipervnculo"/>
            <w:snapToGrid w:val="0"/>
            <w:color w:val="auto"/>
            <w:sz w:val="20"/>
            <w:u w:val="none"/>
            <w14:ligatures w14:val="standardContextual"/>
          </w:rPr>
          <w:t>[43]</w:t>
        </w:r>
      </w:hyperlink>
      <w:r w:rsidRPr="00D55902">
        <w:rPr>
          <w:snapToGrid w:val="0"/>
          <w:color w:val="auto"/>
          <w:sz w:val="20"/>
          <w14:ligatures w14:val="standardContextual"/>
        </w:rPr>
        <w:t xml:space="preserve">. Evaluations were performed weekly between 09:00 and 15:00 h under natural light conditions, four days after treatment application, considering that oviposition typically begins between the fourth and fifth day after adult emergence </w:t>
      </w:r>
      <w:hyperlink r:id="rId51">
        <w:r w:rsidR="00B0676A" w:rsidRPr="00D55902">
          <w:rPr>
            <w:rStyle w:val="Hipervnculo"/>
            <w:snapToGrid w:val="0"/>
            <w:color w:val="auto"/>
            <w:sz w:val="20"/>
            <w:u w:val="none"/>
            <w14:ligatures w14:val="standardContextual"/>
          </w:rPr>
          <w:t>[43]</w:t>
        </w:r>
      </w:hyperlink>
    </w:p>
    <w:p w14:paraId="7928EE31" w14:textId="0CD4D595" w:rsidR="0069638C" w:rsidRPr="00D55902" w:rsidRDefault="0069638C" w:rsidP="003877EF">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Egg counts of </w:t>
      </w:r>
      <w:r w:rsidRPr="00D55902">
        <w:rPr>
          <w:i/>
          <w:iCs/>
          <w:snapToGrid w:val="0"/>
          <w:color w:val="auto"/>
          <w:sz w:val="20"/>
          <w14:ligatures w14:val="standardContextual"/>
        </w:rPr>
        <w:t>B. cockerelli</w:t>
      </w:r>
      <w:r w:rsidRPr="00D55902">
        <w:rPr>
          <w:snapToGrid w:val="0"/>
          <w:color w:val="auto"/>
          <w:sz w:val="20"/>
          <w14:ligatures w14:val="standardContextual"/>
        </w:rPr>
        <w:t xml:space="preserve"> (Šulc) were carried out systematically along leaf margins, followed by detailed examination of both leaf surfaces, leaflets, and secondary branch shoots</w:t>
      </w:r>
      <w:r w:rsidR="009B7682" w:rsidRPr="00D55902">
        <w:rPr>
          <w:snapToGrid w:val="0"/>
          <w:color w:val="auto"/>
          <w:sz w:val="20"/>
          <w14:ligatures w14:val="standardContextual"/>
        </w:rPr>
        <w:t>—</w:t>
      </w:r>
      <w:r w:rsidRPr="00D55902">
        <w:rPr>
          <w:snapToGrid w:val="0"/>
          <w:color w:val="auto"/>
          <w:sz w:val="20"/>
          <w14:ligatures w14:val="standardContextual"/>
        </w:rPr>
        <w:t xml:space="preserve">preferred oviposition sites for females. The primary morphological diagnostic feature of the egg stage is the pedicel, by which the egg is attached to the plant tissue </w:t>
      </w:r>
      <w:hyperlink r:id="rId52">
        <w:r w:rsidR="00B0676A" w:rsidRPr="00D55902">
          <w:rPr>
            <w:rStyle w:val="Hipervnculo"/>
            <w:snapToGrid w:val="0"/>
            <w:color w:val="auto"/>
            <w:sz w:val="20"/>
            <w:u w:val="none"/>
            <w14:ligatures w14:val="standardContextual"/>
          </w:rPr>
          <w:t>[36]</w:t>
        </w:r>
      </w:hyperlink>
      <w:r w:rsidRPr="00D55902">
        <w:rPr>
          <w:snapToGrid w:val="0"/>
          <w:color w:val="auto"/>
          <w:sz w:val="20"/>
          <w14:ligatures w14:val="standardContextual"/>
        </w:rPr>
        <w:t xml:space="preserve">. This method has proven reliable for detecting and quantifying egg populations under field conditions, providing an accurate estimation of initial infestation density </w:t>
      </w:r>
      <w:hyperlink r:id="rId53">
        <w:r w:rsidR="00B0676A" w:rsidRPr="00D55902">
          <w:rPr>
            <w:rStyle w:val="Hipervnculo"/>
            <w:snapToGrid w:val="0"/>
            <w:color w:val="auto"/>
            <w:sz w:val="20"/>
            <w:u w:val="none"/>
            <w14:ligatures w14:val="standardContextual"/>
          </w:rPr>
          <w:t>[42]</w:t>
        </w:r>
      </w:hyperlink>
      <w:r w:rsidRPr="00D55902">
        <w:rPr>
          <w:snapToGrid w:val="0"/>
          <w:color w:val="auto"/>
          <w:sz w:val="20"/>
          <w14:ligatures w14:val="standardContextual"/>
        </w:rPr>
        <w:t>.</w:t>
      </w:r>
    </w:p>
    <w:p w14:paraId="3246CA08" w14:textId="3AA73B15" w:rsidR="0069638C" w:rsidRPr="00D55902" w:rsidRDefault="0069638C" w:rsidP="003877EF">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Nymphal stages were evaluated using a portable entomological magnifier (200×) attached to an Android smartphone camera, enabling in situ identification of first through fifth instar nymphs. Diagnostic morphological features included body size, translucent yellow coloration, and the presence of marginal wax filaments </w:t>
      </w:r>
      <w:hyperlink r:id="rId54">
        <w:r w:rsidR="00B0676A" w:rsidRPr="00D55902">
          <w:rPr>
            <w:rStyle w:val="Hipervnculo"/>
            <w:snapToGrid w:val="0"/>
            <w:color w:val="auto"/>
            <w:sz w:val="20"/>
            <w:u w:val="none"/>
            <w14:ligatures w14:val="standardContextual"/>
          </w:rPr>
          <w:t>[36,44]</w:t>
        </w:r>
      </w:hyperlink>
      <w:r w:rsidR="00B0676A" w:rsidRPr="00D55902">
        <w:rPr>
          <w:color w:val="auto"/>
          <w:sz w:val="20"/>
          <w:szCs w:val="16"/>
        </w:rPr>
        <w:t>.</w:t>
      </w:r>
    </w:p>
    <w:p w14:paraId="60C1750A" w14:textId="3293FCD6" w:rsidR="0069638C" w:rsidRPr="00D55902" w:rsidRDefault="0069638C" w:rsidP="003877EF">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Adult psyllids were quantified through careful plant inspection, focusing primarily on the upper foliage, where adults typically congregate, particularly during mating or oviposition on young leaves </w:t>
      </w:r>
      <w:hyperlink r:id="rId55">
        <w:r w:rsidR="00B0676A" w:rsidRPr="00D55902">
          <w:rPr>
            <w:rStyle w:val="Hipervnculo"/>
            <w:snapToGrid w:val="0"/>
            <w:color w:val="auto"/>
            <w:sz w:val="20"/>
            <w:u w:val="none"/>
            <w14:ligatures w14:val="standardContextual"/>
          </w:rPr>
          <w:t>[36,44]</w:t>
        </w:r>
      </w:hyperlink>
      <w:r w:rsidRPr="00D55902">
        <w:rPr>
          <w:snapToGrid w:val="0"/>
          <w:color w:val="auto"/>
          <w:sz w:val="20"/>
          <w14:ligatures w14:val="standardContextual"/>
        </w:rPr>
        <w:t xml:space="preserve">. Adults were identified by their distinct morphological traits: an elongated body of dark brown to black color, transparent wings with clear venation, long segmented antennae, and two characteristic whitish abdominal bands </w:t>
      </w:r>
      <w:hyperlink r:id="rId56">
        <w:r w:rsidR="00B0676A" w:rsidRPr="00D55902">
          <w:rPr>
            <w:rStyle w:val="Hipervnculo"/>
            <w:snapToGrid w:val="0"/>
            <w:color w:val="auto"/>
            <w:sz w:val="20"/>
            <w:u w:val="none"/>
            <w14:ligatures w14:val="standardContextual"/>
          </w:rPr>
          <w:t>[42,45]</w:t>
        </w:r>
      </w:hyperlink>
      <w:r w:rsidRPr="00D55902">
        <w:rPr>
          <w:snapToGrid w:val="0"/>
          <w:color w:val="auto"/>
          <w:sz w:val="20"/>
          <w14:ligatures w14:val="standardContextual"/>
        </w:rPr>
        <w:t>.</w:t>
      </w:r>
    </w:p>
    <w:p w14:paraId="78B3DC31" w14:textId="7BC99B89" w:rsidR="0069638C" w:rsidRPr="00D55902" w:rsidRDefault="0069638C" w:rsidP="003877EF">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Adult assessments were complemented with an indirect sampling method</w:t>
      </w:r>
      <w:r w:rsidR="009B7682" w:rsidRPr="00D55902">
        <w:rPr>
          <w:snapToGrid w:val="0"/>
          <w:color w:val="auto"/>
          <w:sz w:val="20"/>
          <w14:ligatures w14:val="standardContextual"/>
        </w:rPr>
        <w:t>—</w:t>
      </w:r>
      <w:r w:rsidRPr="00D55902">
        <w:rPr>
          <w:snapToGrid w:val="0"/>
          <w:color w:val="auto"/>
          <w:sz w:val="20"/>
          <w14:ligatures w14:val="standardContextual"/>
        </w:rPr>
        <w:t>yellow sticky traps</w:t>
      </w:r>
      <w:r w:rsidR="009B7682" w:rsidRPr="00D55902">
        <w:rPr>
          <w:snapToGrid w:val="0"/>
          <w:color w:val="auto"/>
          <w:sz w:val="20"/>
          <w14:ligatures w14:val="standardContextual"/>
        </w:rPr>
        <w:t>—</w:t>
      </w:r>
      <w:r w:rsidRPr="00D55902">
        <w:rPr>
          <w:snapToGrid w:val="0"/>
          <w:color w:val="auto"/>
          <w:sz w:val="20"/>
          <w14:ligatures w14:val="standardContextual"/>
        </w:rPr>
        <w:t xml:space="preserve">following the procedure described by </w:t>
      </w:r>
      <w:r w:rsidRPr="0043456C">
        <w:rPr>
          <w:snapToGrid w:val="0"/>
          <w:color w:val="auto"/>
          <w:sz w:val="20"/>
          <w:u w:color="8969CD"/>
          <w14:ligatures w14:val="standardContextual"/>
        </w:rPr>
        <w:t>Butler &amp; Trumble</w:t>
      </w:r>
      <w:r w:rsidRPr="00D55902">
        <w:rPr>
          <w:snapToGrid w:val="0"/>
          <w:color w:val="auto"/>
          <w:sz w:val="20"/>
          <w14:ligatures w14:val="standardContextual"/>
        </w:rPr>
        <w:t xml:space="preserve"> (2012) and Cameron et al. </w:t>
      </w:r>
      <w:hyperlink r:id="rId57">
        <w:r w:rsidR="00B0676A" w:rsidRPr="00D55902">
          <w:rPr>
            <w:rStyle w:val="Hipervnculo"/>
            <w:snapToGrid w:val="0"/>
            <w:color w:val="auto"/>
            <w:sz w:val="20"/>
            <w:u w:val="none"/>
            <w14:ligatures w14:val="standardContextual"/>
          </w:rPr>
          <w:t>[36,46]</w:t>
        </w:r>
      </w:hyperlink>
      <w:r w:rsidRPr="00D55902">
        <w:rPr>
          <w:snapToGrid w:val="0"/>
          <w:color w:val="auto"/>
          <w:sz w:val="20"/>
          <w14:ligatures w14:val="standardContextual"/>
        </w:rPr>
        <w:t xml:space="preserve">. The traps were installed around the plot perimeter to monitor population dynamics and weekly fluctuations of the vector in the environment </w:t>
      </w:r>
      <w:hyperlink r:id="rId58">
        <w:r w:rsidR="00B0676A" w:rsidRPr="00D55902">
          <w:rPr>
            <w:rStyle w:val="Hipervnculo"/>
            <w:snapToGrid w:val="0"/>
            <w:color w:val="auto"/>
            <w:sz w:val="20"/>
            <w:u w:val="none"/>
            <w14:ligatures w14:val="standardContextual"/>
          </w:rPr>
          <w:t>[25]</w:t>
        </w:r>
      </w:hyperlink>
      <w:r w:rsidRPr="00D55902">
        <w:rPr>
          <w:snapToGrid w:val="0"/>
          <w:color w:val="auto"/>
          <w:sz w:val="20"/>
          <w14:ligatures w14:val="standardContextual"/>
        </w:rPr>
        <w:t xml:space="preserve">. This trapping method is widely used for monitoring sap-sucking pests due to its high efficiency in tracking population trends of hemipteran vectors such as </w:t>
      </w:r>
      <w:r w:rsidRPr="00D55902">
        <w:rPr>
          <w:i/>
          <w:iCs/>
          <w:snapToGrid w:val="0"/>
          <w:color w:val="auto"/>
          <w:sz w:val="20"/>
          <w14:ligatures w14:val="standardContextual"/>
        </w:rPr>
        <w:t>B. cockerelli</w:t>
      </w:r>
      <w:r w:rsidRPr="00D55902">
        <w:rPr>
          <w:snapToGrid w:val="0"/>
          <w:color w:val="auto"/>
          <w:sz w:val="20"/>
          <w14:ligatures w14:val="standardContextual"/>
        </w:rPr>
        <w:t xml:space="preserve"> </w:t>
      </w:r>
      <w:hyperlink r:id="rId59">
        <w:r w:rsidR="00B0676A" w:rsidRPr="00D55902">
          <w:rPr>
            <w:rStyle w:val="Hipervnculo"/>
            <w:snapToGrid w:val="0"/>
            <w:color w:val="auto"/>
            <w:sz w:val="20"/>
            <w:u w:val="none"/>
            <w14:ligatures w14:val="standardContextual"/>
          </w:rPr>
          <w:t>[33,36,40]</w:t>
        </w:r>
      </w:hyperlink>
      <w:r w:rsidR="00B0676A" w:rsidRPr="00D55902">
        <w:rPr>
          <w:color w:val="auto"/>
          <w:sz w:val="20"/>
          <w:szCs w:val="16"/>
        </w:rPr>
        <w:t>.</w:t>
      </w:r>
    </w:p>
    <w:bookmarkEnd w:id="34"/>
    <w:p w14:paraId="271342A8" w14:textId="6CAA8DEB" w:rsidR="0069638C" w:rsidRPr="00D55902" w:rsidRDefault="0069638C" w:rsidP="003877EF">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Twelve rectangular traps (40 × 25 cm per side) were installed around the perimeter of the plot. After counting the adult psyllids, the traps were replaced. Each trap was coated on both sides with the commercial entomological adhesive TEMO-O-CID (</w:t>
      </w:r>
      <w:r w:rsidRPr="00D55902">
        <w:rPr>
          <w:snapToGrid w:val="0"/>
          <w:color w:val="auto"/>
          <w:sz w:val="20"/>
          <w:highlight w:val="yellow"/>
          <w14:ligatures w14:val="standardContextual"/>
        </w:rPr>
        <w:t xml:space="preserve">NATURE FIRST, </w:t>
      </w:r>
      <w:r w:rsidR="00A44657" w:rsidRPr="000949B3">
        <w:rPr>
          <w:snapToGrid w:val="0"/>
          <w:color w:val="EE0000"/>
          <w:sz w:val="20"/>
          <w14:ligatures w14:val="standardContextual"/>
        </w:rPr>
        <w:t>Lima</w:t>
      </w:r>
      <w:r w:rsidR="00A44657">
        <w:rPr>
          <w:snapToGrid w:val="0"/>
          <w:color w:val="auto"/>
          <w:sz w:val="20"/>
          <w:highlight w:val="yellow"/>
          <w14:ligatures w14:val="standardContextual"/>
        </w:rPr>
        <w:t xml:space="preserve">, </w:t>
      </w:r>
      <w:r w:rsidRPr="00D55902">
        <w:rPr>
          <w:snapToGrid w:val="0"/>
          <w:color w:val="auto"/>
          <w:sz w:val="20"/>
          <w:highlight w:val="yellow"/>
          <w14:ligatures w14:val="standardContextual"/>
        </w:rPr>
        <w:t>Peru</w:t>
      </w:r>
      <w:r w:rsidRPr="00D55902">
        <w:rPr>
          <w:snapToGrid w:val="0"/>
          <w:color w:val="auto"/>
          <w:sz w:val="20"/>
          <w14:ligatures w14:val="standardContextual"/>
        </w:rPr>
        <w:t>). A total of 192 sticky traps were installed during the study</w:t>
      </w:r>
      <w:r w:rsidR="003877EF" w:rsidRPr="00D55902">
        <w:rPr>
          <w:snapToGrid w:val="0"/>
          <w:color w:val="auto"/>
          <w:sz w:val="20"/>
          <w14:ligatures w14:val="standardContextual"/>
        </w:rPr>
        <w:t xml:space="preserve"> </w:t>
      </w:r>
      <w:hyperlink r:id="rId60">
        <w:r w:rsidR="00B0676A" w:rsidRPr="00D55902">
          <w:rPr>
            <w:rStyle w:val="Hipervnculo"/>
            <w:snapToGrid w:val="0"/>
            <w:color w:val="auto"/>
            <w:sz w:val="20"/>
            <w:u w:val="none"/>
            <w14:ligatures w14:val="standardContextual"/>
          </w:rPr>
          <w:t>[25]</w:t>
        </w:r>
      </w:hyperlink>
      <w:r w:rsidRPr="00D55902">
        <w:rPr>
          <w:snapToGrid w:val="0"/>
          <w:color w:val="auto"/>
          <w:sz w:val="20"/>
          <w14:ligatures w14:val="standardContextual"/>
        </w:rPr>
        <w:t xml:space="preserve">. The traps were fixed to support structures at two heights: 15 cm above the ground level from planting to hilling, and 30 cm thereafter until harvest, following population dynamics criteria reported in previous studies </w:t>
      </w:r>
      <w:hyperlink r:id="rId61">
        <w:r w:rsidR="00B0676A" w:rsidRPr="00D55902">
          <w:rPr>
            <w:rStyle w:val="Hipervnculo"/>
            <w:snapToGrid w:val="0"/>
            <w:color w:val="auto"/>
            <w:sz w:val="20"/>
            <w:u w:val="none"/>
            <w14:ligatures w14:val="standardContextual"/>
          </w:rPr>
          <w:t>[44]</w:t>
        </w:r>
      </w:hyperlink>
      <w:r w:rsidRPr="00D55902">
        <w:rPr>
          <w:snapToGrid w:val="0"/>
          <w:color w:val="auto"/>
          <w:sz w:val="20"/>
          <w14:ligatures w14:val="standardContextual"/>
        </w:rPr>
        <w:t>. Traps were replaced weekly after counting the captured adults</w:t>
      </w:r>
      <w:r w:rsidR="00DC72BC">
        <w:rPr>
          <w:snapToGrid w:val="0"/>
          <w:color w:val="auto"/>
          <w:sz w:val="20"/>
          <w14:ligatures w14:val="standardContextual"/>
        </w:rPr>
        <w:t xml:space="preserve"> </w:t>
      </w:r>
      <w:r w:rsidR="00DC72BC" w:rsidRPr="00DC72BC">
        <w:rPr>
          <w:snapToGrid w:val="0"/>
          <w:color w:val="EE0000"/>
          <w:sz w:val="20"/>
          <w14:ligatures w14:val="standardContextual"/>
        </w:rPr>
        <w:t>(Figure 3i)</w:t>
      </w:r>
      <w:r w:rsidRPr="00DC72BC">
        <w:rPr>
          <w:snapToGrid w:val="0"/>
          <w:color w:val="EE0000"/>
          <w:sz w:val="20"/>
          <w14:ligatures w14:val="standardContextual"/>
        </w:rPr>
        <w:t xml:space="preserve">. </w:t>
      </w:r>
      <w:r w:rsidRPr="00D55902">
        <w:rPr>
          <w:snapToGrid w:val="0"/>
          <w:color w:val="auto"/>
          <w:sz w:val="20"/>
          <w14:ligatures w14:val="standardContextual"/>
        </w:rPr>
        <w:t xml:space="preserve">This approach enabled continuous recording of vector population fluctuations, complementing direct plant evaluations and providing a reliable indicator of psyllid pressure within the agroecosystem </w:t>
      </w:r>
      <w:hyperlink r:id="rId62">
        <w:r w:rsidR="00B0676A" w:rsidRPr="00D55902">
          <w:rPr>
            <w:rStyle w:val="Hipervnculo"/>
            <w:snapToGrid w:val="0"/>
            <w:color w:val="auto"/>
            <w:sz w:val="20"/>
            <w:u w:val="none"/>
            <w14:ligatures w14:val="standardContextual"/>
          </w:rPr>
          <w:t>[45]</w:t>
        </w:r>
      </w:hyperlink>
      <w:r w:rsidRPr="00D55902">
        <w:rPr>
          <w:snapToGrid w:val="0"/>
          <w:color w:val="auto"/>
          <w:sz w:val="20"/>
          <w14:ligatures w14:val="standardContextual"/>
        </w:rPr>
        <w:t xml:space="preserve">. Data on adult captures from yellow traps are presented in Supplementary Table </w:t>
      </w:r>
      <w:r w:rsidR="003877EF" w:rsidRPr="00D55902">
        <w:rPr>
          <w:snapToGrid w:val="0"/>
          <w:color w:val="auto"/>
          <w:sz w:val="20"/>
          <w14:ligatures w14:val="standardContextual"/>
        </w:rPr>
        <w:t>S</w:t>
      </w:r>
      <w:r w:rsidRPr="00D55902">
        <w:rPr>
          <w:snapToGrid w:val="0"/>
          <w:color w:val="auto"/>
          <w:sz w:val="20"/>
          <w14:ligatures w14:val="standardContextual"/>
        </w:rPr>
        <w:t>2.</w:t>
      </w:r>
    </w:p>
    <w:p w14:paraId="28F0EE71" w14:textId="391EFA3E" w:rsidR="0069638C" w:rsidRPr="00D55902" w:rsidRDefault="00A45143" w:rsidP="00A45143">
      <w:pPr>
        <w:adjustRightInd w:val="0"/>
        <w:snapToGrid w:val="0"/>
        <w:spacing w:before="240" w:after="60"/>
        <w:ind w:left="2608"/>
        <w:jc w:val="left"/>
        <w:outlineLvl w:val="1"/>
        <w:rPr>
          <w:bCs/>
          <w:i/>
          <w:snapToGrid w:val="0"/>
          <w:color w:val="auto"/>
          <w14:ligatures w14:val="standardContextual"/>
        </w:rPr>
      </w:pPr>
      <w:bookmarkStart w:id="35" w:name="agronomic-variables"/>
      <w:bookmarkEnd w:id="31"/>
      <w:r w:rsidRPr="00D55902">
        <w:rPr>
          <w:bCs/>
          <w:i/>
          <w:snapToGrid w:val="0"/>
          <w:color w:val="auto"/>
          <w14:ligatures w14:val="standardContextual"/>
        </w:rPr>
        <w:lastRenderedPageBreak/>
        <w:t xml:space="preserve">2.7. </w:t>
      </w:r>
      <w:r w:rsidR="0069638C" w:rsidRPr="00D55902">
        <w:rPr>
          <w:bCs/>
          <w:i/>
          <w:snapToGrid w:val="0"/>
          <w:color w:val="auto"/>
          <w14:ligatures w14:val="standardContextual"/>
        </w:rPr>
        <w:t>Agronomic Variables</w:t>
      </w:r>
    </w:p>
    <w:p w14:paraId="3DF81C80" w14:textId="77777777" w:rsidR="0069638C" w:rsidRPr="00D55902" w:rsidRDefault="0069638C" w:rsidP="00A45143">
      <w:pPr>
        <w:adjustRightInd w:val="0"/>
        <w:snapToGrid w:val="0"/>
        <w:ind w:left="2608" w:firstLine="425"/>
        <w:rPr>
          <w:snapToGrid w:val="0"/>
          <w:color w:val="auto"/>
          <w14:ligatures w14:val="standardContextual"/>
        </w:rPr>
      </w:pPr>
      <w:r w:rsidRPr="00D55902">
        <w:rPr>
          <w:snapToGrid w:val="0"/>
          <w:color w:val="auto"/>
          <w14:ligatures w14:val="standardContextual"/>
        </w:rPr>
        <w:t>The agronomic variables evaluated were yield (g/plant) and number of tubers per plant. Yield was quantified as the total fresh weight of tubers obtained per plant, expressed in grams, using a precision balance (T-Scale TB, capacity 3000 g, accuracy 0.1 g). The number of tubers per plant was determined through direct counting of each experimental plant sample.</w:t>
      </w:r>
    </w:p>
    <w:p w14:paraId="726A1DDC" w14:textId="48446F8E" w:rsidR="0069638C" w:rsidRPr="00D55902" w:rsidRDefault="0069638C" w:rsidP="00A45143">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Both variables were assessed following the standard procedures for potato yield trials described by De Haan et al. at the International Potato Center (CIP) </w:t>
      </w:r>
      <w:hyperlink r:id="rId63">
        <w:r w:rsidR="00B0676A" w:rsidRPr="00D55902">
          <w:rPr>
            <w:rStyle w:val="Hipervnculo"/>
            <w:snapToGrid w:val="0"/>
            <w:color w:val="auto"/>
            <w:sz w:val="20"/>
            <w:u w:val="none"/>
            <w14:ligatures w14:val="standardContextual"/>
          </w:rPr>
          <w:t>[47]</w:t>
        </w:r>
      </w:hyperlink>
      <w:r w:rsidRPr="00D55902">
        <w:rPr>
          <w:snapToGrid w:val="0"/>
          <w:color w:val="auto"/>
          <w:sz w:val="20"/>
          <w14:ligatures w14:val="standardContextual"/>
        </w:rPr>
        <w:t>. This protocol involves the individual harvesting of experimental plants, followed by tuber counting and weighing with a precision balance. The method provides reliable estimations of yield parameters under field conditions.</w:t>
      </w:r>
    </w:p>
    <w:p w14:paraId="6C086613" w14:textId="33F98B64" w:rsidR="0069638C" w:rsidRPr="00D55902" w:rsidRDefault="00FE72E6" w:rsidP="00FE72E6">
      <w:pPr>
        <w:adjustRightInd w:val="0"/>
        <w:snapToGrid w:val="0"/>
        <w:spacing w:before="240" w:after="60"/>
        <w:ind w:left="2608"/>
        <w:jc w:val="left"/>
        <w:outlineLvl w:val="1"/>
        <w:rPr>
          <w:bCs/>
          <w:i/>
          <w:snapToGrid w:val="0"/>
          <w:color w:val="auto"/>
          <w14:ligatures w14:val="standardContextual"/>
        </w:rPr>
      </w:pPr>
      <w:bookmarkStart w:id="36" w:name="Xea44d96eb9a39853d93258e1d264557572c6dfb"/>
      <w:bookmarkEnd w:id="35"/>
      <w:r w:rsidRPr="00D55902">
        <w:rPr>
          <w:bCs/>
          <w:i/>
          <w:snapToGrid w:val="0"/>
          <w:color w:val="auto"/>
          <w14:ligatures w14:val="standardContextual"/>
        </w:rPr>
        <w:t xml:space="preserve">2.8. </w:t>
      </w:r>
      <w:r w:rsidR="0069638C" w:rsidRPr="00D55902">
        <w:rPr>
          <w:bCs/>
          <w:i/>
          <w:snapToGrid w:val="0"/>
          <w:color w:val="auto"/>
          <w14:ligatures w14:val="standardContextual"/>
        </w:rPr>
        <w:t>Methodology for the Diagnosis of the Purple-Top Complex and Zebra Chip Disease</w:t>
      </w:r>
    </w:p>
    <w:p w14:paraId="1940C923" w14:textId="340AA121" w:rsidR="0069638C" w:rsidRPr="00D55902" w:rsidRDefault="0069638C" w:rsidP="00FE72E6">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The presence of purple-top symptoms was assessed in field and the incidence of zebra chip disease was assessed in the laboratory, both conditions being associated with infection by </w:t>
      </w:r>
      <w:r w:rsidRPr="00D55902">
        <w:rPr>
          <w:i/>
          <w:iCs/>
          <w:snapToGrid w:val="0"/>
          <w:color w:val="auto"/>
          <w14:ligatures w14:val="standardContextual"/>
        </w:rPr>
        <w:t>Candidatus Liberibacter solanacearum</w:t>
      </w:r>
      <w:r w:rsidRPr="00D55902">
        <w:rPr>
          <w:snapToGrid w:val="0"/>
          <w:color w:val="auto"/>
          <w14:ligatures w14:val="standardContextual"/>
        </w:rPr>
        <w:t xml:space="preserve"> transmitted by </w:t>
      </w:r>
      <w:r w:rsidRPr="00D55902">
        <w:rPr>
          <w:i/>
          <w:iCs/>
          <w:snapToGrid w:val="0"/>
          <w:color w:val="auto"/>
          <w14:ligatures w14:val="standardContextual"/>
        </w:rPr>
        <w:t>Bactericera cockerelli</w:t>
      </w:r>
      <w:r w:rsidRPr="00D55902">
        <w:rPr>
          <w:snapToGrid w:val="0"/>
          <w:color w:val="auto"/>
          <w14:ligatures w14:val="standardContextual"/>
        </w:rPr>
        <w:t xml:space="preserve"> </w:t>
      </w:r>
      <w:hyperlink r:id="rId64">
        <w:r w:rsidR="00B0676A" w:rsidRPr="00D55902">
          <w:rPr>
            <w:rStyle w:val="Hipervnculo"/>
            <w:snapToGrid w:val="0"/>
            <w:color w:val="auto"/>
            <w:u w:val="none"/>
            <w14:ligatures w14:val="standardContextual"/>
          </w:rPr>
          <w:t>[45]</w:t>
        </w:r>
      </w:hyperlink>
      <w:r w:rsidRPr="00D55902">
        <w:rPr>
          <w:snapToGrid w:val="0"/>
          <w:color w:val="auto"/>
          <w14:ligatures w14:val="standardContextual"/>
        </w:rPr>
        <w:t>.</w:t>
      </w:r>
    </w:p>
    <w:p w14:paraId="6570FC49" w14:textId="73D6B5BF" w:rsidR="0069638C" w:rsidRPr="00D55902" w:rsidRDefault="0069638C" w:rsidP="00FE72E6">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To diagnose the presence of purple-top symptoms in potato plants, a binary categorical scale was used, where 0 = absence and 1 = presence, following the qualitative nature of the variable. This approach has been previously applied to identify phytoplasma-associated symptoms in potato and other crops, allowing accurate recording of disease incidence. Morphological characterization of symptoms associated with the purple-top complex included apical leaf yellowing</w:t>
      </w:r>
      <w:r w:rsidR="00FB5980">
        <w:rPr>
          <w:snapToGrid w:val="0"/>
          <w:color w:val="auto"/>
          <w:sz w:val="20"/>
          <w14:ligatures w14:val="standardContextual"/>
        </w:rPr>
        <w:t xml:space="preserve"> </w:t>
      </w:r>
      <w:r w:rsidR="00FB5980" w:rsidRPr="00BD1383">
        <w:rPr>
          <w:snapToGrid w:val="0"/>
          <w:color w:val="EE0000"/>
          <w:sz w:val="20"/>
          <w14:ligatures w14:val="standardContextual"/>
        </w:rPr>
        <w:t>(Figure 3j)</w:t>
      </w:r>
      <w:r w:rsidRPr="00BD1383">
        <w:rPr>
          <w:snapToGrid w:val="0"/>
          <w:color w:val="EE0000"/>
          <w:sz w:val="20"/>
          <w14:ligatures w14:val="standardContextual"/>
        </w:rPr>
        <w:t xml:space="preserve">, </w:t>
      </w:r>
      <w:r w:rsidRPr="00D55902">
        <w:rPr>
          <w:snapToGrid w:val="0"/>
          <w:color w:val="auto"/>
          <w:sz w:val="20"/>
          <w14:ligatures w14:val="standardContextual"/>
        </w:rPr>
        <w:t>foliar reddening or purpling, chlorotic apical growth, leaf curling, stunting</w:t>
      </w:r>
      <w:r w:rsidR="00FB5980">
        <w:rPr>
          <w:snapToGrid w:val="0"/>
          <w:color w:val="auto"/>
          <w:sz w:val="20"/>
          <w14:ligatures w14:val="standardContextual"/>
        </w:rPr>
        <w:t xml:space="preserve"> </w:t>
      </w:r>
      <w:r w:rsidR="00FB5980" w:rsidRPr="00BD1383">
        <w:rPr>
          <w:snapToGrid w:val="0"/>
          <w:color w:val="EE0000"/>
          <w:sz w:val="20"/>
          <w14:ligatures w14:val="standardContextual"/>
        </w:rPr>
        <w:t>(Figure 3k)</w:t>
      </w:r>
      <w:r w:rsidRPr="00BD1383">
        <w:rPr>
          <w:snapToGrid w:val="0"/>
          <w:color w:val="EE0000"/>
          <w:sz w:val="20"/>
          <w14:ligatures w14:val="standardContextual"/>
        </w:rPr>
        <w:t xml:space="preserve">, </w:t>
      </w:r>
      <w:r w:rsidRPr="00D55902">
        <w:rPr>
          <w:snapToGrid w:val="0"/>
          <w:color w:val="auto"/>
          <w:sz w:val="20"/>
          <w14:ligatures w14:val="standardContextual"/>
        </w:rPr>
        <w:t xml:space="preserve">leaf deformation and formation of aerial tubers </w:t>
      </w:r>
      <w:hyperlink r:id="rId65">
        <w:r w:rsidR="00B0676A" w:rsidRPr="00D55902">
          <w:rPr>
            <w:rStyle w:val="Hipervnculo"/>
            <w:snapToGrid w:val="0"/>
            <w:color w:val="auto"/>
            <w:sz w:val="20"/>
            <w:u w:val="none"/>
            <w14:ligatures w14:val="standardContextual"/>
          </w:rPr>
          <w:t>[45,48]</w:t>
        </w:r>
      </w:hyperlink>
      <w:r w:rsidRPr="00D55902">
        <w:rPr>
          <w:snapToGrid w:val="0"/>
          <w:color w:val="auto"/>
          <w:sz w:val="20"/>
          <w14:ligatures w14:val="standardContextual"/>
        </w:rPr>
        <w:t>. Plants exhibiting more than three of these symptoms were assigned a value of “1” whereas those showing none of the seven described traits were assigned a value of “0”. The probability (%) of the purple-top complex was then calculated for each treatment and replication based on the proportion of symptomatic plants relative to healthy plants, in order to allow the corresponding analysis.</w:t>
      </w:r>
    </w:p>
    <w:p w14:paraId="3A8B5BAE" w14:textId="0A2DC97A" w:rsidR="0069638C" w:rsidRPr="00D55902" w:rsidRDefault="0069638C" w:rsidP="00FE72E6">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The incidence (%) of zebra chip disease in potato tubers was evaluated using the fresh tuber cross-section method described by Munyaneza </w:t>
      </w:r>
      <w:hyperlink r:id="rId66">
        <w:r w:rsidR="00B0676A" w:rsidRPr="00D55902">
          <w:rPr>
            <w:rStyle w:val="Hipervnculo"/>
            <w:snapToGrid w:val="0"/>
            <w:color w:val="auto"/>
            <w:sz w:val="20"/>
            <w:u w:val="none"/>
            <w14:ligatures w14:val="standardContextual"/>
          </w:rPr>
          <w:t>[45]</w:t>
        </w:r>
      </w:hyperlink>
      <w:r w:rsidRPr="00D55902">
        <w:rPr>
          <w:snapToGrid w:val="0"/>
          <w:color w:val="auto"/>
          <w:sz w:val="20"/>
          <w14:ligatures w14:val="standardContextual"/>
        </w:rPr>
        <w:t>. Each harvested tuber from evaluated plants was transversely cut and visually inspected for characteristic symptoms, particularly dark brown to black necrotic streaks in the medullary tissue</w:t>
      </w:r>
      <w:r w:rsidR="00FB5980">
        <w:rPr>
          <w:snapToGrid w:val="0"/>
          <w:color w:val="auto"/>
          <w:sz w:val="20"/>
          <w14:ligatures w14:val="standardContextual"/>
        </w:rPr>
        <w:t xml:space="preserve"> </w:t>
      </w:r>
      <w:r w:rsidR="00FB5980" w:rsidRPr="00FB5980">
        <w:rPr>
          <w:snapToGrid w:val="0"/>
          <w:color w:val="EE0000"/>
          <w:sz w:val="20"/>
          <w14:ligatures w14:val="standardContextual"/>
        </w:rPr>
        <w:t>(Figure 3l)</w:t>
      </w:r>
      <w:r w:rsidR="00FB5980">
        <w:rPr>
          <w:snapToGrid w:val="0"/>
          <w:color w:val="auto"/>
          <w:sz w:val="20"/>
          <w14:ligatures w14:val="standardContextual"/>
        </w:rPr>
        <w:t>. T</w:t>
      </w:r>
      <w:r w:rsidRPr="00D55902">
        <w:rPr>
          <w:snapToGrid w:val="0"/>
          <w:color w:val="auto"/>
          <w:sz w:val="20"/>
          <w14:ligatures w14:val="standardContextual"/>
        </w:rPr>
        <w:t xml:space="preserve">he incidence percentage was subsequently calculated using the formula proposed </w:t>
      </w:r>
      <w:hyperlink r:id="rId67">
        <w:r w:rsidR="00B0676A" w:rsidRPr="00D55902">
          <w:rPr>
            <w:rStyle w:val="Hipervnculo"/>
            <w:snapToGrid w:val="0"/>
            <w:color w:val="auto"/>
            <w:sz w:val="20"/>
            <w:u w:val="none"/>
            <w14:ligatures w14:val="standardContextual"/>
          </w:rPr>
          <w:t>[49]</w:t>
        </w:r>
      </w:hyperlink>
      <w:r w:rsidRPr="00D55902">
        <w:rPr>
          <w:snapToGrid w:val="0"/>
          <w:color w:val="auto"/>
          <w:sz w:val="20"/>
          <w14:ligatures w14:val="standardContextual"/>
        </w:rPr>
        <w:t xml:space="preserve">, commonly employed in epidemiological studies to quantify disease incidence and severity. This method enables the morphological characterization of zebra chip symptomatology in potato tubers caused by </w:t>
      </w:r>
      <w:r w:rsidRPr="00D55902">
        <w:rPr>
          <w:i/>
          <w:iCs/>
          <w:snapToGrid w:val="0"/>
          <w:color w:val="auto"/>
          <w:sz w:val="20"/>
          <w14:ligatures w14:val="standardContextual"/>
        </w:rPr>
        <w:t>Candidatus Liberibacter solanacearum</w:t>
      </w:r>
      <w:r w:rsidRPr="00D55902">
        <w:rPr>
          <w:snapToGrid w:val="0"/>
          <w:color w:val="auto"/>
          <w:sz w:val="20"/>
          <w14:ligatures w14:val="standardContextual"/>
        </w:rPr>
        <w:t xml:space="preserve"> </w:t>
      </w:r>
      <w:hyperlink r:id="rId68">
        <w:r w:rsidR="00B0676A" w:rsidRPr="00D55902">
          <w:rPr>
            <w:rStyle w:val="Hipervnculo"/>
            <w:snapToGrid w:val="0"/>
            <w:color w:val="auto"/>
            <w:sz w:val="20"/>
            <w:u w:val="none"/>
            <w14:ligatures w14:val="standardContextual"/>
          </w:rPr>
          <w:t>[45,48]</w:t>
        </w:r>
      </w:hyperlink>
      <w:r w:rsidRPr="00D55902">
        <w:rPr>
          <w:snapToGrid w:val="0"/>
          <w:color w:val="auto"/>
          <w:sz w:val="20"/>
          <w14:ligatures w14:val="standardContextual"/>
        </w:rPr>
        <w:t>.</w:t>
      </w:r>
    </w:p>
    <w:tbl>
      <w:tblPr>
        <w:tblStyle w:val="Tablaconcuadrcula"/>
        <w:tblW w:w="1018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751"/>
        <w:gridCol w:w="430"/>
      </w:tblGrid>
      <w:tr w:rsidR="0020454C" w:rsidRPr="00D55902" w14:paraId="6F561B2C" w14:textId="77777777" w:rsidTr="00FE72E6">
        <w:trPr>
          <w:cantSplit/>
          <w:trHeight w:val="340"/>
        </w:trPr>
        <w:tc>
          <w:tcPr>
            <w:tcW w:w="9751" w:type="dxa"/>
            <w:vAlign w:val="center"/>
          </w:tcPr>
          <w:p w14:paraId="62A18B77" w14:textId="5903998C" w:rsidR="00FE72E6" w:rsidRPr="00F23FE5" w:rsidRDefault="00FE72E6" w:rsidP="00FE72E6">
            <w:pPr>
              <w:adjustRightInd w:val="0"/>
              <w:snapToGrid w:val="0"/>
              <w:spacing w:before="120" w:after="120" w:line="260" w:lineRule="atLeast"/>
              <w:ind w:left="706"/>
              <w:jc w:val="center"/>
              <w:rPr>
                <w:snapToGrid w:val="0"/>
                <w:color w:val="auto"/>
                <w14:ligatures w14:val="standardContextual"/>
              </w:rPr>
            </w:pPr>
            <w:commentRangeStart w:id="37"/>
            <w:commentRangeStart w:id="38"/>
            <m:oMathPara>
              <m:oMathParaPr>
                <m:jc m:val="right"/>
              </m:oMathParaPr>
              <m:oMath>
                <m:r>
                  <w:rPr>
                    <w:rFonts w:ascii="Cambria Math" w:hAnsi="Cambria Math"/>
                    <w:color w:val="auto"/>
                    <w:sz w:val="18"/>
                    <w:szCs w:val="18"/>
                    <w:highlight w:val="yellow"/>
                  </w:rPr>
                  <m:t>Inciden</m:t>
                </m:r>
                <w:commentRangeEnd w:id="37"/>
                <m:r>
                  <m:rPr>
                    <m:sty m:val="p"/>
                  </m:rPr>
                  <w:rPr>
                    <w:rStyle w:val="Refdecomentario"/>
                    <w:color w:val="auto"/>
                    <w:sz w:val="20"/>
                    <w:szCs w:val="20"/>
                  </w:rPr>
                  <w:commentReference w:id="37"/>
                </m:r>
                <w:commentRangeEnd w:id="38"/>
                <m:r>
                  <m:rPr>
                    <m:sty m:val="p"/>
                  </m:rPr>
                  <w:rPr>
                    <w:rStyle w:val="Refdecomentario"/>
                  </w:rPr>
                  <w:commentReference w:id="38"/>
                </m:r>
                <m:r>
                  <w:rPr>
                    <w:rFonts w:ascii="Cambria Math" w:hAnsi="Cambria Math"/>
                    <w:color w:val="auto"/>
                    <w:sz w:val="18"/>
                    <w:szCs w:val="18"/>
                  </w:rPr>
                  <m:t>ce of zebra chip</m:t>
                </m:r>
                <m:d>
                  <m:dPr>
                    <m:ctrlPr>
                      <w:rPr>
                        <w:rFonts w:ascii="Cambria Math" w:hAnsi="Cambria Math"/>
                        <w:color w:val="auto"/>
                        <w:sz w:val="18"/>
                        <w:szCs w:val="18"/>
                      </w:rPr>
                    </m:ctrlPr>
                  </m:dPr>
                  <m:e>
                    <m:r>
                      <m:rPr>
                        <m:sty m:val="p"/>
                      </m:rPr>
                      <w:rPr>
                        <w:rFonts w:ascii="Cambria Math" w:hAnsi="Cambria Math"/>
                        <w:color w:val="auto"/>
                        <w:sz w:val="18"/>
                        <w:szCs w:val="18"/>
                      </w:rPr>
                      <m:t>%</m:t>
                    </m:r>
                  </m:e>
                </m:d>
                <m:r>
                  <w:rPr>
                    <w:rFonts w:ascii="Cambria Math" w:hAnsi="Cambria Math"/>
                    <w:color w:val="auto"/>
                    <w:sz w:val="18"/>
                    <w:szCs w:val="18"/>
                  </w:rPr>
                  <m:t> </m:t>
                </m:r>
                <m:r>
                  <m:rPr>
                    <m:sty m:val="p"/>
                  </m:rPr>
                  <w:rPr>
                    <w:rFonts w:ascii="Cambria Math" w:hAnsi="Cambria Math"/>
                    <w:color w:val="auto"/>
                    <w:sz w:val="18"/>
                    <w:szCs w:val="18"/>
                  </w:rPr>
                  <m:t>=</m:t>
                </m:r>
                <m:d>
                  <m:dPr>
                    <m:ctrlPr>
                      <w:rPr>
                        <w:rFonts w:ascii="Cambria Math" w:hAnsi="Cambria Math"/>
                        <w:color w:val="auto"/>
                        <w:sz w:val="18"/>
                        <w:szCs w:val="18"/>
                      </w:rPr>
                    </m:ctrlPr>
                  </m:dPr>
                  <m:e>
                    <m:f>
                      <m:fPr>
                        <m:ctrlPr>
                          <w:rPr>
                            <w:rFonts w:ascii="Cambria Math" w:hAnsi="Cambria Math"/>
                            <w:color w:val="auto"/>
                            <w:sz w:val="18"/>
                            <w:szCs w:val="18"/>
                          </w:rPr>
                        </m:ctrlPr>
                      </m:fPr>
                      <m:num>
                        <m:r>
                          <w:rPr>
                            <w:rFonts w:ascii="Cambria Math" w:hAnsi="Cambria Math"/>
                            <w:color w:val="auto"/>
                            <w:sz w:val="18"/>
                            <w:szCs w:val="18"/>
                          </w:rPr>
                          <m:t>Number of tubers with necrotic streaks in medulla</m:t>
                        </m:r>
                      </m:num>
                      <m:den>
                        <m:r>
                          <w:rPr>
                            <w:rFonts w:ascii="Cambria Math" w:hAnsi="Cambria Math"/>
                            <w:color w:val="auto"/>
                            <w:sz w:val="18"/>
                            <w:szCs w:val="18"/>
                          </w:rPr>
                          <m:t>Total number of tubers sampled</m:t>
                        </m:r>
                      </m:den>
                    </m:f>
                  </m:e>
                </m:d>
                <m:r>
                  <m:rPr>
                    <m:sty m:val="p"/>
                  </m:rPr>
                  <w:rPr>
                    <w:rFonts w:ascii="Cambria Math" w:hAnsi="Cambria Math"/>
                    <w:color w:val="auto"/>
                    <w:sz w:val="18"/>
                    <w:szCs w:val="18"/>
                  </w:rPr>
                  <m:t>⋅</m:t>
                </m:r>
                <m:r>
                  <w:rPr>
                    <w:rFonts w:ascii="Cambria Math" w:hAnsi="Cambria Math"/>
                    <w:color w:val="auto"/>
                    <w:sz w:val="18"/>
                    <w:szCs w:val="18"/>
                  </w:rPr>
                  <m:t>100</m:t>
                </m:r>
              </m:oMath>
            </m:oMathPara>
          </w:p>
        </w:tc>
        <w:tc>
          <w:tcPr>
            <w:tcW w:w="430" w:type="dxa"/>
            <w:vAlign w:val="center"/>
          </w:tcPr>
          <w:p w14:paraId="6A70400D" w14:textId="096A719E" w:rsidR="00FE72E6" w:rsidRPr="00D55902" w:rsidRDefault="00FE72E6" w:rsidP="00FE72E6">
            <w:pPr>
              <w:adjustRightInd w:val="0"/>
              <w:snapToGrid w:val="0"/>
              <w:spacing w:before="120" w:after="120" w:line="260" w:lineRule="atLeast"/>
              <w:jc w:val="right"/>
              <w:rPr>
                <w:snapToGrid w:val="0"/>
                <w:color w:val="auto"/>
                <w14:ligatures w14:val="standardContextual"/>
              </w:rPr>
            </w:pPr>
          </w:p>
        </w:tc>
      </w:tr>
    </w:tbl>
    <w:p w14:paraId="3E5C09CB" w14:textId="6071276D" w:rsidR="0069638C" w:rsidRPr="00D55902" w:rsidRDefault="00FE72E6" w:rsidP="00FE72E6">
      <w:pPr>
        <w:adjustRightInd w:val="0"/>
        <w:snapToGrid w:val="0"/>
        <w:spacing w:before="240" w:after="60"/>
        <w:ind w:left="2608"/>
        <w:jc w:val="left"/>
        <w:outlineLvl w:val="1"/>
        <w:rPr>
          <w:bCs/>
          <w:i/>
          <w:snapToGrid w:val="0"/>
          <w:color w:val="auto"/>
          <w14:ligatures w14:val="standardContextual"/>
        </w:rPr>
      </w:pPr>
      <w:bookmarkStart w:id="39" w:name="statistical-analysis"/>
      <w:bookmarkEnd w:id="36"/>
      <w:r w:rsidRPr="00D55902">
        <w:rPr>
          <w:bCs/>
          <w:i/>
          <w:snapToGrid w:val="0"/>
          <w:color w:val="auto"/>
          <w14:ligatures w14:val="standardContextual"/>
        </w:rPr>
        <w:t xml:space="preserve">2.9. </w:t>
      </w:r>
      <w:r w:rsidR="0069638C" w:rsidRPr="00D55902">
        <w:rPr>
          <w:bCs/>
          <w:i/>
          <w:snapToGrid w:val="0"/>
          <w:color w:val="auto"/>
          <w14:ligatures w14:val="standardContextual"/>
        </w:rPr>
        <w:t>Statistical Analysis</w:t>
      </w:r>
    </w:p>
    <w:p w14:paraId="6BF08F14" w14:textId="27495FCB" w:rsidR="0069638C" w:rsidRPr="00D55902" w:rsidRDefault="0069638C" w:rsidP="00FE72E6">
      <w:pPr>
        <w:adjustRightInd w:val="0"/>
        <w:snapToGrid w:val="0"/>
        <w:ind w:left="2608" w:firstLine="425"/>
        <w:rPr>
          <w:b/>
          <w:bCs/>
          <w:snapToGrid w:val="0"/>
          <w:color w:val="auto"/>
          <w14:ligatures w14:val="standardContextual"/>
        </w:rPr>
      </w:pPr>
      <w:r w:rsidRPr="00D55902">
        <w:rPr>
          <w:snapToGrid w:val="0"/>
          <w:color w:val="auto"/>
          <w14:ligatures w14:val="standardContextual"/>
        </w:rPr>
        <w:t xml:space="preserve">All statistical analyses were performed using R software, version 4.5.0 </w:t>
      </w:r>
      <w:hyperlink r:id="rId69">
        <w:r w:rsidR="00B0676A" w:rsidRPr="00D55902">
          <w:rPr>
            <w:rStyle w:val="Hipervnculo"/>
            <w:snapToGrid w:val="0"/>
            <w:color w:val="auto"/>
            <w:u w:val="none"/>
            <w14:ligatures w14:val="standardContextual"/>
          </w:rPr>
          <w:t>[50]</w:t>
        </w:r>
      </w:hyperlink>
      <w:r w:rsidRPr="00D55902">
        <w:rPr>
          <w:snapToGrid w:val="0"/>
          <w:color w:val="auto"/>
          <w14:ligatures w14:val="standardContextual"/>
        </w:rPr>
        <w:t xml:space="preserve">. Data were analyzed using a linear mixed-effects model (LMM), applied using the lme4 package </w:t>
      </w:r>
      <w:hyperlink r:id="rId70">
        <w:r w:rsidR="00B0676A" w:rsidRPr="00D55902">
          <w:rPr>
            <w:rStyle w:val="Hipervnculo"/>
            <w:snapToGrid w:val="0"/>
            <w:color w:val="auto"/>
            <w:u w:val="none"/>
            <w14:ligatures w14:val="standardContextual"/>
          </w:rPr>
          <w:t>[51]</w:t>
        </w:r>
      </w:hyperlink>
      <w:r w:rsidRPr="00D55902">
        <w:rPr>
          <w:snapToGrid w:val="0"/>
          <w:color w:val="auto"/>
          <w14:ligatures w14:val="standardContextual"/>
        </w:rPr>
        <w:t xml:space="preserve">, to account for the structure of the experiment and the presence of random factors, providing robustness against potential deviations from normality and homoscedasticity assumptions </w:t>
      </w:r>
      <w:hyperlink r:id="rId71">
        <w:r w:rsidR="00B0676A" w:rsidRPr="00D55902">
          <w:rPr>
            <w:rStyle w:val="Hipervnculo"/>
            <w:snapToGrid w:val="0"/>
            <w:color w:val="auto"/>
            <w:u w:val="none"/>
            <w14:ligatures w14:val="standardContextual"/>
          </w:rPr>
          <w:t>[52]</w:t>
        </w:r>
      </w:hyperlink>
      <w:r w:rsidRPr="00D55902">
        <w:rPr>
          <w:snapToGrid w:val="0"/>
          <w:color w:val="auto"/>
          <w14:ligatures w14:val="standardContextual"/>
        </w:rPr>
        <w:t xml:space="preserve">. Model significance was assessed using analysis of variance (ANOVA), and mean comparisons were performed with Tukey’s HSD test (α = 0.05) using the emmeans package </w:t>
      </w:r>
      <w:hyperlink r:id="rId72">
        <w:r w:rsidR="00B0676A" w:rsidRPr="00D55902">
          <w:rPr>
            <w:rStyle w:val="Hipervnculo"/>
            <w:snapToGrid w:val="0"/>
            <w:color w:val="auto"/>
            <w:u w:val="none"/>
            <w14:ligatures w14:val="standardContextual"/>
          </w:rPr>
          <w:t>[53]</w:t>
        </w:r>
      </w:hyperlink>
      <w:r w:rsidR="00B0676A" w:rsidRPr="00D55902">
        <w:rPr>
          <w:color w:val="auto"/>
        </w:rPr>
        <w:t>.</w:t>
      </w:r>
    </w:p>
    <w:p w14:paraId="586CEC3C" w14:textId="77777777" w:rsidR="0069638C" w:rsidRPr="00D55902" w:rsidRDefault="0069638C" w:rsidP="00FE72E6">
      <w:pPr>
        <w:adjustRightInd w:val="0"/>
        <w:snapToGrid w:val="0"/>
        <w:ind w:left="2608" w:firstLine="425"/>
        <w:rPr>
          <w:snapToGrid w:val="0"/>
          <w:color w:val="auto"/>
          <w14:ligatures w14:val="standardContextual"/>
        </w:rPr>
      </w:pPr>
      <w:r w:rsidRPr="00D55902">
        <w:rPr>
          <w:snapToGrid w:val="0"/>
          <w:color w:val="auto"/>
          <w14:ligatures w14:val="standardContextual"/>
        </w:rPr>
        <w:t>The model applied was:</w:t>
      </w:r>
    </w:p>
    <w:tbl>
      <w:tblPr>
        <w:tblStyle w:val="Tablaconcuadrcula"/>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20454C" w:rsidRPr="00D55902" w14:paraId="40198AC0" w14:textId="77777777" w:rsidTr="00FE72E6">
        <w:trPr>
          <w:cantSplit/>
          <w:trHeight w:val="340"/>
        </w:trPr>
        <w:tc>
          <w:tcPr>
            <w:tcW w:w="7426" w:type="dxa"/>
            <w:vAlign w:val="center"/>
          </w:tcPr>
          <w:p w14:paraId="7DA0A9CB" w14:textId="3A394BEB" w:rsidR="00FE72E6" w:rsidRPr="00D55902" w:rsidRDefault="00FE72E6" w:rsidP="00CF0BE5">
            <w:pPr>
              <w:adjustRightInd w:val="0"/>
              <w:snapToGrid w:val="0"/>
              <w:jc w:val="center"/>
              <w:rPr>
                <w:snapToGrid w:val="0"/>
                <w:color w:val="auto"/>
                <w14:ligatures w14:val="standardContextual"/>
              </w:rPr>
            </w:pPr>
            <w:commentRangeStart w:id="40"/>
            <w:commentRangeStart w:id="41"/>
            <w:r w:rsidRPr="00D55902">
              <w:rPr>
                <w:snapToGrid w:val="0"/>
                <w:color w:val="auto"/>
                <w:highlight w:val="yellow"/>
                <w14:ligatures w14:val="standardContextual"/>
              </w:rPr>
              <w:t>lmer</w:t>
            </w:r>
            <w:commentRangeEnd w:id="40"/>
            <w:r w:rsidR="00CF0BE5" w:rsidRPr="00D55902">
              <w:rPr>
                <w:rStyle w:val="Refdecomentario"/>
                <w:color w:val="auto"/>
              </w:rPr>
              <w:commentReference w:id="40"/>
            </w:r>
            <w:commentRangeEnd w:id="41"/>
            <w:r w:rsidR="00E45EC8">
              <w:rPr>
                <w:rStyle w:val="Refdecomentario"/>
              </w:rPr>
              <w:commentReference w:id="41"/>
            </w:r>
            <w:r w:rsidRPr="00D55902">
              <w:rPr>
                <w:snapToGrid w:val="0"/>
                <w:color w:val="auto"/>
                <w14:ligatures w14:val="standardContextual"/>
              </w:rPr>
              <w:t>(nda ~ 0 + (1|block) + (1|repeti</w:t>
            </w:r>
            <w:r w:rsidR="00C5056F">
              <w:rPr>
                <w:snapToGrid w:val="0"/>
                <w:color w:val="auto"/>
                <w14:ligatures w14:val="standardContextual"/>
              </w:rPr>
              <w:t>t</w:t>
            </w:r>
            <w:r w:rsidRPr="00D55902">
              <w:rPr>
                <w:snapToGrid w:val="0"/>
                <w:color w:val="auto"/>
                <w14:ligatures w14:val="standardContextual"/>
              </w:rPr>
              <w:t xml:space="preserve">ion) + </w:t>
            </w:r>
            <w:r w:rsidR="00C5056F">
              <w:rPr>
                <w:snapToGrid w:val="0"/>
                <w:color w:val="auto"/>
                <w14:ligatures w14:val="standardContextual"/>
              </w:rPr>
              <w:t>c</w:t>
            </w:r>
            <w:r w:rsidRPr="00D55902">
              <w:rPr>
                <w:snapToGrid w:val="0"/>
                <w:color w:val="auto"/>
                <w14:ligatures w14:val="standardContextual"/>
              </w:rPr>
              <w:t>ontrol</w:t>
            </w:r>
            <w:r w:rsidR="00C5056F">
              <w:rPr>
                <w:snapToGrid w:val="0"/>
                <w:color w:val="auto"/>
                <w14:ligatures w14:val="standardContextual"/>
              </w:rPr>
              <w:t>.type</w:t>
            </w:r>
            <w:commentRangeStart w:id="42"/>
            <w:commentRangeStart w:id="43"/>
            <w:r w:rsidRPr="00D55902">
              <w:rPr>
                <w:snapToGrid w:val="0"/>
                <w:color w:val="auto"/>
                <w:highlight w:val="yellow"/>
                <w14:ligatures w14:val="standardContextual"/>
              </w:rPr>
              <w:t>*</w:t>
            </w:r>
            <w:commentRangeEnd w:id="42"/>
            <w:r w:rsidR="003E3F46" w:rsidRPr="00D55902">
              <w:rPr>
                <w:rStyle w:val="Refdecomentario"/>
              </w:rPr>
              <w:commentReference w:id="42"/>
            </w:r>
            <w:commentRangeEnd w:id="43"/>
            <w:r w:rsidR="00E45EC8">
              <w:rPr>
                <w:rStyle w:val="Refdecomentario"/>
              </w:rPr>
              <w:commentReference w:id="43"/>
            </w:r>
            <w:r w:rsidRPr="00D55902">
              <w:rPr>
                <w:snapToGrid w:val="0"/>
                <w:color w:val="auto"/>
                <w14:ligatures w14:val="standardContextual"/>
              </w:rPr>
              <w:t xml:space="preserve"> id_variable)</w:t>
            </w:r>
          </w:p>
        </w:tc>
        <w:tc>
          <w:tcPr>
            <w:tcW w:w="430" w:type="dxa"/>
            <w:vAlign w:val="center"/>
          </w:tcPr>
          <w:p w14:paraId="179EBF31" w14:textId="51BCA089" w:rsidR="00FE72E6" w:rsidRPr="00D55902" w:rsidRDefault="00FE72E6" w:rsidP="00FE72E6">
            <w:pPr>
              <w:adjustRightInd w:val="0"/>
              <w:snapToGrid w:val="0"/>
              <w:spacing w:before="120" w:after="120" w:line="260" w:lineRule="atLeast"/>
              <w:jc w:val="right"/>
              <w:rPr>
                <w:snapToGrid w:val="0"/>
                <w:color w:val="auto"/>
                <w14:ligatures w14:val="standardContextual"/>
              </w:rPr>
            </w:pPr>
          </w:p>
        </w:tc>
      </w:tr>
    </w:tbl>
    <w:p w14:paraId="1F771B15" w14:textId="77777777" w:rsidR="0069638C" w:rsidRPr="00D55902" w:rsidRDefault="0069638C" w:rsidP="00C1163F">
      <w:pPr>
        <w:adjustRightInd w:val="0"/>
        <w:snapToGrid w:val="0"/>
        <w:ind w:left="2608" w:firstLine="425"/>
        <w:rPr>
          <w:snapToGrid w:val="0"/>
          <w:color w:val="auto"/>
          <w14:ligatures w14:val="standardContextual"/>
        </w:rPr>
      </w:pPr>
      <w:r w:rsidRPr="00D55902">
        <w:rPr>
          <w:snapToGrid w:val="0"/>
          <w:color w:val="auto"/>
          <w14:ligatures w14:val="standardContextual"/>
        </w:rPr>
        <w:lastRenderedPageBreak/>
        <w:t>In this model, nda represents the response variable (number of psyllids), Tipo.de.control (control type) and id_variable (sampling date) are fixed effects, while block and repeticion (replicate) are treated as random effects to account for the hierarchical structure and repeated measures of the experiment. The model can be expressed as:</w:t>
      </w:r>
    </w:p>
    <w:tbl>
      <w:tblPr>
        <w:tblStyle w:val="Tablaconcuadrcula"/>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427"/>
        <w:gridCol w:w="430"/>
      </w:tblGrid>
      <w:tr w:rsidR="0020454C" w:rsidRPr="00D55902" w14:paraId="036DBAAC" w14:textId="77777777" w:rsidTr="00C1163F">
        <w:trPr>
          <w:cantSplit/>
          <w:trHeight w:val="340"/>
        </w:trPr>
        <w:tc>
          <w:tcPr>
            <w:tcW w:w="7426" w:type="dxa"/>
            <w:vAlign w:val="center"/>
          </w:tcPr>
          <w:p w14:paraId="37112E40" w14:textId="4322554E" w:rsidR="00F4591B" w:rsidRPr="00C5056F" w:rsidRDefault="00C1163F" w:rsidP="00C5056F">
            <w:pPr>
              <w:adjustRightInd w:val="0"/>
              <w:snapToGrid w:val="0"/>
              <w:spacing w:before="120" w:after="120" w:line="260" w:lineRule="atLeast"/>
              <w:ind w:left="706"/>
              <w:jc w:val="center"/>
              <w:rPr>
                <w:sz w:val="22"/>
                <w:szCs w:val="22"/>
              </w:rPr>
            </w:pPr>
            <w:commentRangeStart w:id="44"/>
            <w:commentRangeStart w:id="45"/>
            <w:commentRangeEnd w:id="44"/>
            <w:r w:rsidRPr="00D55902">
              <w:rPr>
                <w:rStyle w:val="Refdecomentario"/>
                <w:color w:val="auto"/>
              </w:rPr>
              <w:commentReference w:id="44"/>
            </w:r>
            <w:commentRangeEnd w:id="45"/>
            <w:r w:rsidR="00C5056F">
              <w:rPr>
                <w:rStyle w:val="Refdecomentario"/>
              </w:rPr>
              <w:commentReference w:id="45"/>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ijkl</m:t>
                  </m:r>
                </m:sub>
              </m:sSub>
              <m:r>
                <w:rPr>
                  <w:rFonts w:ascii="Cambria Math" w:hAnsi="Cambria Math"/>
                  <w:sz w:val="22"/>
                  <w:szCs w:val="22"/>
                </w:rPr>
                <m:t>=μ+</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i</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j</m:t>
                  </m:r>
                </m:sub>
              </m:sSub>
              <m:r>
                <w:rPr>
                  <w:rFonts w:ascii="Cambria Math"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(αβ)</m:t>
                  </m:r>
                </m:e>
                <m:sub>
                  <m:r>
                    <w:rPr>
                      <w:rFonts w:ascii="Cambria Math" w:eastAsiaTheme="minorEastAsia" w:hAnsi="Cambria Math"/>
                      <w:sz w:val="22"/>
                      <w:szCs w:val="22"/>
                    </w:rPr>
                    <m:t>ij</m:t>
                  </m:r>
                </m:sub>
              </m:sSub>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b</m:t>
                  </m:r>
                </m:e>
                <m:sub>
                  <m:r>
                    <w:rPr>
                      <w:rFonts w:ascii="Cambria Math" w:eastAsiaTheme="minorEastAsia" w:hAnsi="Cambria Math"/>
                      <w:sz w:val="22"/>
                      <w:szCs w:val="22"/>
                    </w:rPr>
                    <m:t xml:space="preserve">k </m:t>
                  </m:r>
                </m:sub>
              </m:sSub>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l</m:t>
                  </m:r>
                </m:sub>
              </m:sSub>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ε</m:t>
                  </m:r>
                </m:e>
                <m:sub>
                  <m:r>
                    <w:rPr>
                      <w:rFonts w:ascii="Cambria Math" w:eastAsiaTheme="minorEastAsia" w:hAnsi="Cambria Math"/>
                      <w:sz w:val="22"/>
                      <w:szCs w:val="22"/>
                    </w:rPr>
                    <m:t>ijkl</m:t>
                  </m:r>
                </m:sub>
              </m:sSub>
            </m:oMath>
          </w:p>
        </w:tc>
        <w:tc>
          <w:tcPr>
            <w:tcW w:w="430" w:type="dxa"/>
            <w:vAlign w:val="center"/>
          </w:tcPr>
          <w:p w14:paraId="29282059" w14:textId="5181CC03" w:rsidR="00C1163F" w:rsidRPr="00D55902" w:rsidRDefault="00C1163F" w:rsidP="00C1163F">
            <w:pPr>
              <w:adjustRightInd w:val="0"/>
              <w:snapToGrid w:val="0"/>
              <w:spacing w:before="120" w:after="120" w:line="260" w:lineRule="atLeast"/>
              <w:jc w:val="right"/>
              <w:rPr>
                <w:snapToGrid w:val="0"/>
                <w:color w:val="auto"/>
                <w14:ligatures w14:val="standardContextual"/>
              </w:rPr>
            </w:pPr>
          </w:p>
        </w:tc>
      </w:tr>
    </w:tbl>
    <w:p w14:paraId="4955D8F0" w14:textId="7E99CE4C" w:rsidR="0069638C" w:rsidRPr="00D55902" w:rsidRDefault="00D55902" w:rsidP="00C1163F">
      <w:pPr>
        <w:adjustRightInd w:val="0"/>
        <w:snapToGrid w:val="0"/>
        <w:ind w:left="2608"/>
        <w:rPr>
          <w:snapToGrid w:val="0"/>
          <w:color w:val="auto"/>
          <w14:ligatures w14:val="standardContextual"/>
        </w:rPr>
      </w:pPr>
      <w:ins w:id="46" w:author="English Editor" w:date="2025-11-21T12:49:00Z" w16du:dateUtc="2025-11-21T12:49:00Z">
        <w:r w:rsidRPr="00D55902">
          <w:rPr>
            <w:snapToGrid w:val="0"/>
            <w:color w:val="auto"/>
            <w14:ligatures w14:val="standardContextual"/>
          </w:rPr>
          <w:t>where</w:t>
        </w:r>
      </w:ins>
    </w:p>
    <w:p w14:paraId="7D705649" w14:textId="565B8F5D" w:rsidR="0069638C" w:rsidRPr="00D55902" w:rsidRDefault="00AA40EE" w:rsidP="00C20305">
      <w:pPr>
        <w:adjustRightInd w:val="0"/>
        <w:snapToGrid w:val="0"/>
        <w:ind w:left="2608" w:firstLine="425"/>
        <w:rPr>
          <w:snapToGrid w:val="0"/>
          <w:color w:val="auto"/>
          <w14:ligatures w14:val="standardContextual"/>
        </w:rPr>
      </w:pPr>
      <w:commentRangeStart w:id="47"/>
      <w:commentRangeStart w:id="48"/>
      <w:commentRangeEnd w:id="47"/>
      <w:r w:rsidRPr="00D55902">
        <w:rPr>
          <w:rStyle w:val="Refdecomentario"/>
          <w:color w:val="auto"/>
        </w:rPr>
        <w:commentReference w:id="47"/>
      </w:r>
      <w:commentRangeEnd w:id="48"/>
      <w:r w:rsidR="00C5056F">
        <w:rPr>
          <w:rStyle w:val="Refdecomentario"/>
        </w:rPr>
        <w:commentReference w:id="48"/>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ijkl</m:t>
            </m:r>
          </m:sub>
        </m:sSub>
        <m:r>
          <w:rPr>
            <w:rFonts w:ascii="Cambria Math" w:hAnsi="Cambria Math"/>
            <w:sz w:val="22"/>
            <w:szCs w:val="22"/>
          </w:rPr>
          <m:t>:</m:t>
        </m:r>
      </m:oMath>
      <w:r w:rsidR="0069638C" w:rsidRPr="00D55902">
        <w:rPr>
          <w:snapToGrid w:val="0"/>
          <w:color w:val="auto"/>
          <w14:ligatures w14:val="standardContextual"/>
        </w:rPr>
        <w:t xml:space="preserve"> observed value of psyllid count</w:t>
      </w:r>
    </w:p>
    <w:p w14:paraId="59AB2C53" w14:textId="1C3D456E" w:rsidR="0069638C" w:rsidRPr="00D55902" w:rsidRDefault="00F4591B" w:rsidP="00C20305">
      <w:pPr>
        <w:adjustRightInd w:val="0"/>
        <w:snapToGrid w:val="0"/>
        <w:ind w:left="2608" w:firstLine="425"/>
        <w:rPr>
          <w:snapToGrid w:val="0"/>
          <w:color w:val="auto"/>
          <w14:ligatures w14:val="standardContextual"/>
        </w:rPr>
      </w:pPr>
      <m:oMath>
        <m:r>
          <w:rPr>
            <w:rFonts w:ascii="Cambria Math" w:hAnsi="Cambria Math"/>
            <w:sz w:val="22"/>
            <w:szCs w:val="22"/>
          </w:rPr>
          <m:t>μ</m:t>
        </m:r>
      </m:oMath>
      <w:r>
        <w:rPr>
          <w:snapToGrid w:val="0"/>
          <w:color w:val="auto"/>
          <w14:ligatures w14:val="standardContextual"/>
        </w:rPr>
        <w:t xml:space="preserve">: </w:t>
      </w:r>
      <w:r w:rsidR="0069638C" w:rsidRPr="00D55902">
        <w:rPr>
          <w:snapToGrid w:val="0"/>
          <w:color w:val="auto"/>
          <w14:ligatures w14:val="standardContextual"/>
        </w:rPr>
        <w:t>overall mean</w:t>
      </w:r>
    </w:p>
    <w:p w14:paraId="16D04518" w14:textId="497B62C7" w:rsidR="0069638C" w:rsidRPr="00D55902" w:rsidRDefault="00000000" w:rsidP="00C20305">
      <w:pPr>
        <w:adjustRightInd w:val="0"/>
        <w:snapToGrid w:val="0"/>
        <w:ind w:left="2608" w:firstLine="425"/>
        <w:rPr>
          <w:snapToGrid w:val="0"/>
          <w:color w:val="auto"/>
          <w14:ligatures w14:val="standardContextual"/>
        </w:rPr>
      </w:pPr>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i</m:t>
            </m:r>
          </m:sub>
        </m:sSub>
        <m:r>
          <w:rPr>
            <w:rFonts w:ascii="Cambria Math" w:hAnsi="Cambria Math"/>
            <w:sz w:val="22"/>
            <w:szCs w:val="22"/>
          </w:rPr>
          <m:t xml:space="preserve">: </m:t>
        </m:r>
      </m:oMath>
      <w:r w:rsidR="0069638C" w:rsidRPr="00D55902">
        <w:rPr>
          <w:snapToGrid w:val="0"/>
          <w:color w:val="auto"/>
          <w14:ligatures w14:val="standardContextual"/>
        </w:rPr>
        <w:t>fixed effect of control type</w:t>
      </w:r>
    </w:p>
    <w:p w14:paraId="4EF7747F" w14:textId="7F43D066" w:rsidR="0069638C" w:rsidRPr="00D55902" w:rsidRDefault="00000000" w:rsidP="00C20305">
      <w:pPr>
        <w:adjustRightInd w:val="0"/>
        <w:snapToGrid w:val="0"/>
        <w:ind w:left="2608" w:firstLine="425"/>
        <w:rPr>
          <w:snapToGrid w:val="0"/>
          <w:color w:val="auto"/>
          <w14:ligatures w14:val="standardContextual"/>
        </w:rPr>
      </w:pPr>
      <m:oMath>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j</m:t>
            </m:r>
          </m:sub>
        </m:sSub>
      </m:oMath>
      <w:r w:rsidR="0069638C" w:rsidRPr="00D55902">
        <w:rPr>
          <w:snapToGrid w:val="0"/>
          <w:color w:val="auto"/>
          <w14:ligatures w14:val="standardContextual"/>
        </w:rPr>
        <w:t>: fixed effect of sampling date</w:t>
      </w:r>
    </w:p>
    <w:p w14:paraId="063D109F" w14:textId="4BBD9A72" w:rsidR="0069638C" w:rsidRPr="00D55902" w:rsidRDefault="00000000" w:rsidP="00C20305">
      <w:pPr>
        <w:adjustRightInd w:val="0"/>
        <w:snapToGrid w:val="0"/>
        <w:ind w:left="2608" w:firstLine="425"/>
        <w:rPr>
          <w:snapToGrid w:val="0"/>
          <w:color w:val="auto"/>
          <w14:ligatures w14:val="standardContextual"/>
        </w:rPr>
      </w:pPr>
      <m:oMath>
        <m:sSub>
          <m:sSubPr>
            <m:ctrlPr>
              <w:rPr>
                <w:rFonts w:ascii="Cambria Math" w:eastAsiaTheme="minorEastAsia" w:hAnsi="Cambria Math"/>
                <w:i/>
                <w:sz w:val="22"/>
                <w:szCs w:val="22"/>
              </w:rPr>
            </m:ctrlPr>
          </m:sSubPr>
          <m:e>
            <m:r>
              <w:rPr>
                <w:rFonts w:ascii="Cambria Math" w:eastAsiaTheme="minorEastAsia" w:hAnsi="Cambria Math"/>
                <w:sz w:val="22"/>
                <w:szCs w:val="22"/>
              </w:rPr>
              <m:t>(αβ)</m:t>
            </m:r>
          </m:e>
          <m:sub>
            <m:r>
              <w:rPr>
                <w:rFonts w:ascii="Cambria Math" w:eastAsiaTheme="minorEastAsia" w:hAnsi="Cambria Math"/>
                <w:sz w:val="22"/>
                <w:szCs w:val="22"/>
              </w:rPr>
              <m:t>ij</m:t>
            </m:r>
          </m:sub>
        </m:sSub>
      </m:oMath>
      <w:r w:rsidR="0069638C" w:rsidRPr="00D55902">
        <w:rPr>
          <w:snapToGrid w:val="0"/>
          <w:color w:val="auto"/>
          <w14:ligatures w14:val="standardContextual"/>
        </w:rPr>
        <w:t>: = interaction between control type and sampling date</w:t>
      </w:r>
    </w:p>
    <w:p w14:paraId="6FB34720" w14:textId="005FB5EE" w:rsidR="0069638C" w:rsidRPr="00F4591B" w:rsidRDefault="00000000" w:rsidP="00F4591B">
      <w:pPr>
        <w:ind w:left="2523" w:firstLine="510"/>
        <w:jc w:val="left"/>
        <w:rPr>
          <w:rFonts w:eastAsiaTheme="minorEastAsia"/>
          <w:sz w:val="22"/>
          <w:szCs w:val="22"/>
        </w:rPr>
      </w:pPr>
      <m:oMath>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 xml:space="preserve">k </m:t>
            </m:r>
          </m:sub>
        </m:sSub>
        <m:r>
          <w:rPr>
            <w:rFonts w:ascii="Cambria Math" w:hAnsi="Cambria Math"/>
            <w:sz w:val="22"/>
            <w:szCs w:val="22"/>
          </w:rPr>
          <m:t>~N(0,</m:t>
        </m:r>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b</m:t>
            </m:r>
          </m:sub>
          <m:sup>
            <m:r>
              <w:rPr>
                <w:rFonts w:ascii="Cambria Math" w:hAnsi="Cambria Math"/>
                <w:sz w:val="22"/>
                <w:szCs w:val="22"/>
              </w:rPr>
              <m:t>2</m:t>
            </m:r>
          </m:sup>
        </m:sSubSup>
      </m:oMath>
      <w:r w:rsidR="00F4591B">
        <w:rPr>
          <w:rFonts w:eastAsiaTheme="minorEastAsia"/>
          <w:sz w:val="22"/>
          <w:szCs w:val="22"/>
        </w:rPr>
        <w:t xml:space="preserve">: </w:t>
      </w:r>
      <w:r w:rsidR="0069638C" w:rsidRPr="00D55902">
        <w:rPr>
          <w:snapToGrid w:val="0"/>
          <w:color w:val="auto"/>
          <w14:ligatures w14:val="standardContextual"/>
        </w:rPr>
        <w:t>random effect of block</w:t>
      </w:r>
    </w:p>
    <w:p w14:paraId="4BBC8CA3" w14:textId="608CC79F" w:rsidR="0069638C" w:rsidRPr="00F4591B" w:rsidRDefault="00000000" w:rsidP="00F4591B">
      <w:pPr>
        <w:ind w:left="3033"/>
        <w:jc w:val="left"/>
        <w:rPr>
          <w:rFonts w:eastAsiaTheme="minorEastAsia"/>
          <w:sz w:val="22"/>
          <w:szCs w:val="22"/>
        </w:rPr>
      </w:pP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l</m:t>
            </m:r>
          </m:sub>
        </m:sSub>
        <m:r>
          <w:rPr>
            <w:rFonts w:ascii="Cambria Math" w:hAnsi="Cambria Math"/>
            <w:sz w:val="22"/>
            <w:szCs w:val="22"/>
          </w:rPr>
          <m:t>~N(0,</m:t>
        </m:r>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r</m:t>
            </m:r>
          </m:sub>
          <m:sup>
            <m:r>
              <w:rPr>
                <w:rFonts w:ascii="Cambria Math" w:hAnsi="Cambria Math"/>
                <w:sz w:val="22"/>
                <w:szCs w:val="22"/>
              </w:rPr>
              <m:t>2</m:t>
            </m:r>
          </m:sup>
        </m:sSubSup>
      </m:oMath>
      <w:r w:rsidR="00F4591B">
        <w:rPr>
          <w:rFonts w:eastAsiaTheme="minorEastAsia"/>
          <w:sz w:val="22"/>
          <w:szCs w:val="22"/>
        </w:rPr>
        <w:t xml:space="preserve">: </w:t>
      </w:r>
      <w:r w:rsidR="0069638C" w:rsidRPr="00D55902">
        <w:rPr>
          <w:snapToGrid w:val="0"/>
          <w:color w:val="auto"/>
          <w14:ligatures w14:val="standardContextual"/>
        </w:rPr>
        <w:t>random effect of repetition</w:t>
      </w:r>
    </w:p>
    <w:p w14:paraId="1B6C265A" w14:textId="3E19BFA3" w:rsidR="0069638C" w:rsidRPr="00F4591B" w:rsidRDefault="00000000" w:rsidP="00F4591B">
      <w:pPr>
        <w:ind w:left="2523" w:firstLine="510"/>
        <w:rPr>
          <w:sz w:val="22"/>
          <w:szCs w:val="22"/>
        </w:rPr>
      </w:pPr>
      <m:oMath>
        <m:sSub>
          <m:sSubPr>
            <m:ctrlPr>
              <w:rPr>
                <w:rFonts w:ascii="Cambria Math" w:hAnsi="Cambria Math"/>
                <w:i/>
                <w:sz w:val="22"/>
                <w:szCs w:val="22"/>
              </w:rPr>
            </m:ctrlPr>
          </m:sSubPr>
          <m:e>
            <m:r>
              <w:rPr>
                <w:rFonts w:ascii="Cambria Math" w:hAnsi="Cambria Math"/>
                <w:sz w:val="22"/>
                <w:szCs w:val="22"/>
              </w:rPr>
              <m:t>ε</m:t>
            </m:r>
          </m:e>
          <m:sub>
            <m:r>
              <w:rPr>
                <w:rFonts w:ascii="Cambria Math" w:hAnsi="Cambria Math"/>
                <w:sz w:val="22"/>
                <w:szCs w:val="22"/>
              </w:rPr>
              <m:t xml:space="preserve">ijkl </m:t>
            </m:r>
          </m:sub>
        </m:sSub>
        <m:r>
          <w:rPr>
            <w:rFonts w:ascii="Cambria Math" w:hAnsi="Cambria Math"/>
            <w:sz w:val="22"/>
            <w:szCs w:val="22"/>
          </w:rPr>
          <m:t>~N(0,</m:t>
        </m:r>
        <m:sSup>
          <m:sSupPr>
            <m:ctrlPr>
              <w:rPr>
                <w:rFonts w:ascii="Cambria Math" w:hAnsi="Cambria Math"/>
                <w:i/>
                <w:sz w:val="22"/>
                <w:szCs w:val="22"/>
              </w:rPr>
            </m:ctrlPr>
          </m:sSupPr>
          <m:e>
            <m:r>
              <w:rPr>
                <w:rFonts w:ascii="Cambria Math" w:hAnsi="Cambria Math"/>
                <w:sz w:val="22"/>
                <w:szCs w:val="22"/>
              </w:rPr>
              <m:t>σ</m:t>
            </m:r>
          </m:e>
          <m:sup>
            <m:r>
              <w:rPr>
                <w:rFonts w:ascii="Cambria Math" w:hAnsi="Cambria Math"/>
                <w:sz w:val="22"/>
                <w:szCs w:val="22"/>
              </w:rPr>
              <m:t>2</m:t>
            </m:r>
          </m:sup>
        </m:sSup>
      </m:oMath>
      <w:r w:rsidR="00DB2138">
        <w:rPr>
          <w:snapToGrid w:val="0"/>
          <w:color w:val="auto"/>
          <w14:ligatures w14:val="standardContextual"/>
        </w:rPr>
        <w:t xml:space="preserve">: </w:t>
      </w:r>
      <w:r w:rsidR="0069638C" w:rsidRPr="00D55902">
        <w:rPr>
          <w:snapToGrid w:val="0"/>
          <w:color w:val="auto"/>
          <w14:ligatures w14:val="standardContextual"/>
        </w:rPr>
        <w:t>residual error</w:t>
      </w:r>
    </w:p>
    <w:p w14:paraId="1F081C12" w14:textId="5BA14043" w:rsidR="0069638C" w:rsidRPr="00D55902" w:rsidRDefault="0069638C" w:rsidP="00C20305">
      <w:pPr>
        <w:adjustRightInd w:val="0"/>
        <w:snapToGrid w:val="0"/>
        <w:ind w:left="2608" w:firstLine="425"/>
        <w:rPr>
          <w:b/>
          <w:bCs/>
          <w:snapToGrid w:val="0"/>
          <w:color w:val="auto"/>
          <w14:ligatures w14:val="standardContextual"/>
        </w:rPr>
      </w:pPr>
      <w:r w:rsidRPr="00D55902">
        <w:rPr>
          <w:snapToGrid w:val="0"/>
          <w:color w:val="auto"/>
          <w14:ligatures w14:val="standardContextual"/>
        </w:rPr>
        <w:t xml:space="preserve">This model structure adequately captures the experimental variability and allows evaluating treatment effects across sampling dates </w:t>
      </w:r>
      <w:hyperlink r:id="rId73">
        <w:r w:rsidR="00B0676A" w:rsidRPr="00D55902">
          <w:rPr>
            <w:rStyle w:val="Hipervnculo"/>
            <w:snapToGrid w:val="0"/>
            <w:color w:val="auto"/>
            <w:u w:val="none"/>
            <w14:ligatures w14:val="standardContextual"/>
          </w:rPr>
          <w:t>[54,55]</w:t>
        </w:r>
      </w:hyperlink>
      <w:r w:rsidRPr="00D55902">
        <w:rPr>
          <w:snapToGrid w:val="0"/>
          <w:color w:val="auto"/>
          <w14:ligatures w14:val="standardContextual"/>
        </w:rPr>
        <w:t>.</w:t>
      </w:r>
    </w:p>
    <w:p w14:paraId="15299C0F" w14:textId="510FB1A9" w:rsidR="0069638C" w:rsidRPr="00D55902" w:rsidRDefault="0069638C" w:rsidP="00C20305">
      <w:pPr>
        <w:adjustRightInd w:val="0"/>
        <w:snapToGrid w:val="0"/>
        <w:ind w:left="2608" w:firstLine="425"/>
        <w:rPr>
          <w:b/>
          <w:bCs/>
          <w:snapToGrid w:val="0"/>
          <w:color w:val="auto"/>
          <w14:ligatures w14:val="standardContextual"/>
        </w:rPr>
      </w:pPr>
      <w:r w:rsidRPr="00D55902">
        <w:rPr>
          <w:snapToGrid w:val="0"/>
          <w:color w:val="auto"/>
          <w14:ligatures w14:val="standardContextual"/>
        </w:rPr>
        <w:t>Binary variables (presence/absence), such as the incidence of punta morada, were analyzed using generalized linear models (GLMs) with a binomial distribution. The adequacy of this model was verified through the diagnostic assumptions provided in the Supplementary Figure</w:t>
      </w:r>
      <w:r w:rsidR="00C20305" w:rsidRPr="00D55902">
        <w:rPr>
          <w:snapToGrid w:val="0"/>
          <w:color w:val="auto"/>
          <w14:ligatures w14:val="standardContextual"/>
        </w:rPr>
        <w:t>s</w:t>
      </w:r>
      <w:r w:rsidRPr="00D55902">
        <w:rPr>
          <w:snapToGrid w:val="0"/>
          <w:color w:val="auto"/>
          <w14:ligatures w14:val="standardContextual"/>
        </w:rPr>
        <w:t xml:space="preserve"> </w:t>
      </w:r>
      <w:r w:rsidR="00C20305" w:rsidRPr="00D55902">
        <w:rPr>
          <w:snapToGrid w:val="0"/>
          <w:color w:val="auto"/>
          <w14:ligatures w14:val="standardContextual"/>
        </w:rPr>
        <w:t>S</w:t>
      </w:r>
      <w:r w:rsidRPr="00D55902">
        <w:rPr>
          <w:snapToGrid w:val="0"/>
          <w:color w:val="auto"/>
          <w14:ligatures w14:val="standardContextual"/>
        </w:rPr>
        <w:t xml:space="preserve">1 </w:t>
      </w:r>
      <w:r w:rsidR="00C20305" w:rsidRPr="00D55902">
        <w:rPr>
          <w:snapToGrid w:val="0"/>
          <w:color w:val="auto"/>
          <w14:ligatures w14:val="standardContextual"/>
        </w:rPr>
        <w:t>and S</w:t>
      </w:r>
      <w:r w:rsidRPr="00D55902">
        <w:rPr>
          <w:snapToGrid w:val="0"/>
          <w:color w:val="auto"/>
          <w14:ligatures w14:val="standardContextual"/>
        </w:rPr>
        <w:t>2.</w:t>
      </w:r>
    </w:p>
    <w:p w14:paraId="7854A3CB" w14:textId="7BE5F415" w:rsidR="0069638C" w:rsidRPr="00D55902" w:rsidRDefault="000D3ECE" w:rsidP="000D3ECE">
      <w:pPr>
        <w:adjustRightInd w:val="0"/>
        <w:snapToGrid w:val="0"/>
        <w:spacing w:before="240" w:after="60"/>
        <w:ind w:left="2608"/>
        <w:jc w:val="left"/>
        <w:outlineLvl w:val="0"/>
        <w:rPr>
          <w:b/>
          <w:bCs/>
          <w:snapToGrid w:val="0"/>
          <w:color w:val="auto"/>
          <w:sz w:val="24"/>
          <w:szCs w:val="24"/>
          <w14:ligatures w14:val="standardContextual"/>
        </w:rPr>
      </w:pPr>
      <w:bookmarkStart w:id="49" w:name="results"/>
      <w:bookmarkEnd w:id="9"/>
      <w:bookmarkEnd w:id="39"/>
      <w:r w:rsidRPr="00D55902">
        <w:rPr>
          <w:b/>
          <w:bCs/>
          <w:snapToGrid w:val="0"/>
          <w:color w:val="auto"/>
          <w:sz w:val="24"/>
          <w:szCs w:val="24"/>
          <w14:ligatures w14:val="standardContextual"/>
        </w:rPr>
        <w:t xml:space="preserve">3. </w:t>
      </w:r>
      <w:r w:rsidR="0069638C" w:rsidRPr="00D55902">
        <w:rPr>
          <w:b/>
          <w:bCs/>
          <w:snapToGrid w:val="0"/>
          <w:color w:val="auto"/>
          <w:sz w:val="24"/>
          <w:szCs w:val="24"/>
          <w14:ligatures w14:val="standardContextual"/>
        </w:rPr>
        <w:t>Results</w:t>
      </w:r>
    </w:p>
    <w:p w14:paraId="621C935D" w14:textId="0BC3B006" w:rsidR="0069638C" w:rsidRPr="00D55902" w:rsidRDefault="000D3ECE" w:rsidP="000D3ECE">
      <w:pPr>
        <w:adjustRightInd w:val="0"/>
        <w:snapToGrid w:val="0"/>
        <w:spacing w:before="60" w:after="60"/>
        <w:ind w:left="2608"/>
        <w:jc w:val="left"/>
        <w:outlineLvl w:val="1"/>
        <w:rPr>
          <w:bCs/>
          <w:i/>
          <w:snapToGrid w:val="0"/>
          <w:color w:val="auto"/>
          <w14:ligatures w14:val="standardContextual"/>
        </w:rPr>
      </w:pPr>
      <w:bookmarkStart w:id="50" w:name="insect-behavior"/>
      <w:r w:rsidRPr="00D55902">
        <w:rPr>
          <w:bCs/>
          <w:i/>
          <w:snapToGrid w:val="0"/>
          <w:color w:val="auto"/>
          <w14:ligatures w14:val="standardContextual"/>
        </w:rPr>
        <w:t xml:space="preserve">3.1. </w:t>
      </w:r>
      <w:commentRangeStart w:id="51"/>
      <w:commentRangeStart w:id="52"/>
      <w:r w:rsidR="0069638C" w:rsidRPr="00D55902">
        <w:rPr>
          <w:bCs/>
          <w:i/>
          <w:snapToGrid w:val="0"/>
          <w:color w:val="auto"/>
          <w:highlight w:val="yellow"/>
          <w14:ligatures w14:val="standardContextual"/>
        </w:rPr>
        <w:t xml:space="preserve">Population </w:t>
      </w:r>
      <w:r w:rsidRPr="00D55902">
        <w:rPr>
          <w:bCs/>
          <w:i/>
          <w:snapToGrid w:val="0"/>
          <w:color w:val="auto"/>
          <w:highlight w:val="yellow"/>
          <w14:ligatures w14:val="standardContextual"/>
        </w:rPr>
        <w:t xml:space="preserve">Dynamics </w:t>
      </w:r>
      <w:r w:rsidR="0069638C" w:rsidRPr="00D55902">
        <w:rPr>
          <w:bCs/>
          <w:i/>
          <w:snapToGrid w:val="0"/>
          <w:color w:val="auto"/>
          <w:highlight w:val="yellow"/>
          <w14:ligatures w14:val="standardContextual"/>
        </w:rPr>
        <w:t xml:space="preserve">of the </w:t>
      </w:r>
      <w:r w:rsidRPr="00D55902">
        <w:rPr>
          <w:bCs/>
          <w:i/>
          <w:snapToGrid w:val="0"/>
          <w:color w:val="auto"/>
          <w:highlight w:val="yellow"/>
          <w14:ligatures w14:val="standardContextual"/>
        </w:rPr>
        <w:t>Potato Psyllid</w:t>
      </w:r>
      <w:commentRangeEnd w:id="51"/>
      <w:r w:rsidR="003E3F46" w:rsidRPr="00D55902">
        <w:rPr>
          <w:rStyle w:val="Refdecomentario"/>
        </w:rPr>
        <w:commentReference w:id="51"/>
      </w:r>
      <w:commentRangeEnd w:id="52"/>
      <w:r w:rsidR="00083CB6">
        <w:rPr>
          <w:rStyle w:val="Refdecomentario"/>
        </w:rPr>
        <w:commentReference w:id="52"/>
      </w:r>
    </w:p>
    <w:p w14:paraId="7D4E30EC" w14:textId="72331371" w:rsidR="0069638C" w:rsidRPr="00D55902" w:rsidRDefault="0069638C" w:rsidP="00953D62">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To evaluate the effect of biological and chemical treatments on psyllid population dynamics, the presence of </w:t>
      </w:r>
      <w:r w:rsidRPr="00D55902">
        <w:rPr>
          <w:i/>
          <w:iCs/>
          <w:snapToGrid w:val="0"/>
          <w:color w:val="auto"/>
          <w14:ligatures w14:val="standardContextual"/>
        </w:rPr>
        <w:t>Bactericera cockerelli</w:t>
      </w:r>
      <w:r w:rsidRPr="00D55902">
        <w:rPr>
          <w:snapToGrid w:val="0"/>
          <w:color w:val="auto"/>
          <w14:ligatures w14:val="standardContextual"/>
        </w:rPr>
        <w:t xml:space="preserve"> (Šulc) in its three developmental stages (egg, nymph, and adult) was monitored in the aerial organs of </w:t>
      </w:r>
      <w:r w:rsidRPr="00D55902">
        <w:rPr>
          <w:i/>
          <w:iCs/>
          <w:snapToGrid w:val="0"/>
          <w:color w:val="auto"/>
          <w14:ligatures w14:val="standardContextual"/>
        </w:rPr>
        <w:t>Solanum tuberosum</w:t>
      </w:r>
      <w:r w:rsidRPr="00D55902">
        <w:rPr>
          <w:snapToGrid w:val="0"/>
          <w:color w:val="auto"/>
          <w14:ligatures w14:val="standardContextual"/>
        </w:rPr>
        <w:t xml:space="preserve"> L. var. UNICA through direct visual inspection and insect counts throughout the entire phenological cycle of the crop</w:t>
      </w:r>
      <w:r w:rsidR="00E45EC8">
        <w:rPr>
          <w:snapToGrid w:val="0"/>
          <w:color w:val="auto"/>
          <w14:ligatures w14:val="standardContextual"/>
        </w:rPr>
        <w:t xml:space="preserve"> (Figure 3)</w:t>
      </w:r>
      <w:r w:rsidRPr="00D55902">
        <w:rPr>
          <w:snapToGrid w:val="0"/>
          <w:color w:val="auto"/>
          <w14:ligatures w14:val="standardContextual"/>
        </w:rPr>
        <w:t>.</w:t>
      </w:r>
    </w:p>
    <w:p w14:paraId="3BB7BB48" w14:textId="7551F5E8" w:rsidR="0069638C" w:rsidRPr="00D55902" w:rsidRDefault="0069638C" w:rsidP="00953D62">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Statistical analysis revealed that egg counts differed significantly among treatments at 77, 91, and 98 days post-installation (dpi)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&lt; 0.05; Figure 5a). At 77 dpi, treatment T1 exhibited the most effective control with an average of 3.0 eggs, significantly lower than the control T0 (10.9 eggs), but statistically similar to T2 (9.94 eggs), T3 (3.65 eggs), and T4 (4.50 eggs). At 91 dpi, T1 and T4 achieved superior control with 2.0 and 3.0 eggs, respectively, significantly outperforming T0 (28.20 eggs) and T2 (13.75 eggs). Finally, at 98 dpi, T1 maintained the lowest number of eggs (2.17), significantly lower than T0 (11.99), T2 (32.40), and T4 (28.49), while showing no significant difference compared to T3 (8.94). Overall, T1 (chemical control) and T3 (</w:t>
      </w:r>
      <w:r w:rsidRPr="00D55902">
        <w:rPr>
          <w:i/>
          <w:iCs/>
          <w:snapToGrid w:val="0"/>
          <w:color w:val="auto"/>
          <w:sz w:val="20"/>
          <w14:ligatures w14:val="standardContextual"/>
        </w:rPr>
        <w:t>Paecilomyces lilacinus</w:t>
      </w:r>
      <w:r w:rsidRPr="00D55902">
        <w:rPr>
          <w:snapToGrid w:val="0"/>
          <w:color w:val="auto"/>
          <w:sz w:val="20"/>
          <w14:ligatures w14:val="standardContextual"/>
        </w:rPr>
        <w:t>) demonstrated the most stable suppression of egg density during the phenological cycle, with no significant differences across sampling dates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&gt; 0.05). Their highest mean values were observed at 49 dpi (3.50 eggs) and 98 dpi (8.94 eggs), respectively.</w:t>
      </w:r>
    </w:p>
    <w:p w14:paraId="12988237" w14:textId="5197881C" w:rsidR="0069638C" w:rsidRPr="00D55902" w:rsidRDefault="0069638C" w:rsidP="00953D62">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Significant differences were also observed in nymphal populations at 70, 84, 91, 98, 105, 112, and 119 dpi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&lt; 0.05; Figure 5b). At 70 dpi, T1 achieved the lowest mean nymph count (0.92), significantly outperforming T3 (9.10) and T4 (8.19). At 84 and 91 dpi, all treated plots exhibited lower nymph numbers than the control (T0). At 98, 105, and 112 dpi, both T1 and T3 sustained the highest suppression of nymphal populations, differing significantly from the remaining treatments. By 119 dpi, T1 maintained the lowest nymph count (1.31), significantly lower than T0 (26.14) and T2 (8.73). Treatments T1 and T3 displayed consistent control throughout the crop cycle, without significant fluctuations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&gt; </w:t>
      </w:r>
      <w:r w:rsidRPr="00D55902">
        <w:rPr>
          <w:snapToGrid w:val="0"/>
          <w:color w:val="auto"/>
          <w:sz w:val="20"/>
          <w14:ligatures w14:val="standardContextual"/>
        </w:rPr>
        <w:lastRenderedPageBreak/>
        <w:t>0.05), reaching their maximum means of 1.31 (T1) and 9.10 (T3) nymphs at 119 and 70 dpi, respectively.</w:t>
      </w:r>
    </w:p>
    <w:p w14:paraId="7FC82F46" w14:textId="65F7403B" w:rsidR="0069638C" w:rsidRPr="00D55902" w:rsidRDefault="0069638C" w:rsidP="00953D62">
      <w:pPr>
        <w:pStyle w:val="Textoindependiente"/>
        <w:adjustRightInd w:val="0"/>
        <w:snapToGrid w:val="0"/>
        <w:spacing w:after="0" w:line="280" w:lineRule="atLeast"/>
        <w:ind w:left="2608" w:firstLine="425"/>
        <w:rPr>
          <w:snapToGrid w:val="0"/>
          <w:color w:val="auto"/>
          <w:sz w:val="20"/>
          <w:lang w:eastAsia="zh-CN"/>
          <w14:ligatures w14:val="standardContextual"/>
        </w:rPr>
      </w:pPr>
      <w:r w:rsidRPr="00D55902">
        <w:rPr>
          <w:snapToGrid w:val="0"/>
          <w:color w:val="auto"/>
          <w:sz w:val="20"/>
          <w14:ligatures w14:val="standardContextual"/>
        </w:rPr>
        <w:t>Regarding adult populations, significant differences were recorded at 84, 91, 98, and 105 dpi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&lt; 0.05; Figure 5c). At 84 dpi, T1 and T4 exhibited the greatest control (0.13 adults), significantly lower than T2 (0.67). At 91 dpi, both T1 and T4 again outperformed the control (T0) with 0.09 adults. However, at 98 dpi, T0, T1, T2, and T3 exhibited the lowest adult counts (0.58, 0.54, 0.26, and 0.19 adults, respectively), significantly surpassing T4 (4.44 adults). Treatments T1 and T3 maintained stable adult suppression across the phenological period, showing no significant differences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&gt; 0.05), with their highest means recorded at 98 dpi (0.19 adults) and 105 dpi (0.46 adults), respectively.</w:t>
      </w:r>
    </w:p>
    <w:p w14:paraId="3DCA9295" w14:textId="349AE1EC" w:rsidR="0069638C" w:rsidRPr="00D55902" w:rsidRDefault="0069638C" w:rsidP="00953D62">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Additionally, a total of 2000 adult psyllids were captured in the 192 adhesive traps installed around the perimeter of the study area, providing consistent evidence of adult vector activity in the experimental field. Detailed data on adult captures in the traps are presented in the Supplementary Table </w:t>
      </w:r>
      <w:r w:rsidR="00953D62" w:rsidRPr="00D55902">
        <w:rPr>
          <w:snapToGrid w:val="0"/>
          <w:color w:val="auto"/>
          <w:sz w:val="20"/>
          <w14:ligatures w14:val="standardContextual"/>
        </w:rPr>
        <w:t>S</w:t>
      </w:r>
      <w:r w:rsidRPr="00D55902">
        <w:rPr>
          <w:snapToGrid w:val="0"/>
          <w:color w:val="auto"/>
          <w:sz w:val="20"/>
          <w14:ligatures w14:val="standardContextual"/>
        </w:rPr>
        <w:t>2.</w:t>
      </w:r>
      <w:bookmarkStart w:id="53" w:name="fig-id.f1e96n41b7vh"/>
    </w:p>
    <w:p w14:paraId="1F66253D" w14:textId="77777777" w:rsidR="0069638C" w:rsidRPr="00D55902" w:rsidRDefault="0069638C" w:rsidP="00A81AC3">
      <w:pPr>
        <w:pStyle w:val="MDPI52figure"/>
        <w:rPr>
          <w:color w:val="auto"/>
        </w:rPr>
      </w:pPr>
      <w:r w:rsidRPr="00D55902">
        <w:rPr>
          <w:noProof/>
          <w:color w:val="auto"/>
          <w:bdr w:val="none" w:sz="0" w:space="0" w:color="auto" w:frame="1"/>
        </w:rPr>
        <w:drawing>
          <wp:inline distT="0" distB="0" distL="0" distR="0" wp14:anchorId="2162CAB5" wp14:editId="1AA7A77D">
            <wp:extent cx="6164459" cy="5282322"/>
            <wp:effectExtent l="0" t="0" r="8255" b="0"/>
            <wp:docPr id="7162951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3783" cy="5298880"/>
                    </a:xfrm>
                    <a:prstGeom prst="rect">
                      <a:avLst/>
                    </a:prstGeom>
                    <a:noFill/>
                    <a:ln>
                      <a:noFill/>
                    </a:ln>
                  </pic:spPr>
                </pic:pic>
              </a:graphicData>
            </a:graphic>
          </wp:inline>
        </w:drawing>
      </w:r>
    </w:p>
    <w:p w14:paraId="2CAF5719" w14:textId="5A779587" w:rsidR="0069638C" w:rsidRPr="00D55902" w:rsidRDefault="0069638C" w:rsidP="00A81AC3">
      <w:pPr>
        <w:adjustRightInd w:val="0"/>
        <w:snapToGrid w:val="0"/>
        <w:spacing w:before="120" w:after="240"/>
        <w:ind w:left="2608"/>
        <w:rPr>
          <w:snapToGrid w:val="0"/>
          <w:color w:val="auto"/>
          <w:sz w:val="18"/>
          <w:szCs w:val="18"/>
          <w14:ligatures w14:val="standardContextual"/>
        </w:rPr>
      </w:pPr>
      <w:commentRangeStart w:id="54"/>
      <w:commentRangeStart w:id="55"/>
      <w:commentRangeStart w:id="56"/>
      <w:commentRangeStart w:id="57"/>
      <w:r w:rsidRPr="00D55902">
        <w:rPr>
          <w:b/>
          <w:snapToGrid w:val="0"/>
          <w:color w:val="auto"/>
          <w:sz w:val="18"/>
          <w:szCs w:val="18"/>
          <w:highlight w:val="yellow"/>
          <w14:ligatures w14:val="standardContextual"/>
        </w:rPr>
        <w:t xml:space="preserve">Figure </w:t>
      </w:r>
      <w:commentRangeEnd w:id="54"/>
      <w:r w:rsidR="009E4621" w:rsidRPr="00D55902">
        <w:rPr>
          <w:rStyle w:val="Refdecomentario"/>
        </w:rPr>
        <w:commentReference w:id="54"/>
      </w:r>
      <w:commentRangeEnd w:id="55"/>
      <w:r w:rsidR="00697070">
        <w:rPr>
          <w:rStyle w:val="Refdecomentario"/>
        </w:rPr>
        <w:commentReference w:id="55"/>
      </w:r>
      <w:r w:rsidRPr="00D55902">
        <w:rPr>
          <w:b/>
          <w:snapToGrid w:val="0"/>
          <w:color w:val="auto"/>
          <w:sz w:val="18"/>
          <w:szCs w:val="18"/>
          <w:highlight w:val="yellow"/>
          <w14:ligatures w14:val="standardContextual"/>
        </w:rPr>
        <w:t>5</w:t>
      </w:r>
      <w:commentRangeEnd w:id="56"/>
      <w:r w:rsidR="005A7AC2" w:rsidRPr="00D55902">
        <w:rPr>
          <w:rStyle w:val="Refdecomentario"/>
          <w:color w:val="auto"/>
        </w:rPr>
        <w:commentReference w:id="56"/>
      </w:r>
      <w:commentRangeEnd w:id="57"/>
      <w:r w:rsidR="00697070">
        <w:rPr>
          <w:rStyle w:val="Refdecomentario"/>
        </w:rPr>
        <w:commentReference w:id="57"/>
      </w:r>
      <w:r w:rsidRPr="00D55902">
        <w:rPr>
          <w:b/>
          <w:snapToGrid w:val="0"/>
          <w:color w:val="auto"/>
          <w:sz w:val="18"/>
          <w:szCs w:val="18"/>
          <w14:ligatures w14:val="standardContextual"/>
        </w:rPr>
        <w:t xml:space="preserve">. </w:t>
      </w:r>
      <w:r w:rsidRPr="00D55902">
        <w:rPr>
          <w:snapToGrid w:val="0"/>
          <w:color w:val="auto"/>
          <w:sz w:val="18"/>
          <w:szCs w:val="18"/>
          <w14:ligatures w14:val="standardContextual"/>
        </w:rPr>
        <w:t xml:space="preserve">Evaluation of the pest insect </w:t>
      </w:r>
      <w:r w:rsidRPr="00D55902">
        <w:rPr>
          <w:i/>
          <w:iCs/>
          <w:snapToGrid w:val="0"/>
          <w:color w:val="auto"/>
          <w:sz w:val="18"/>
          <w:szCs w:val="18"/>
          <w14:ligatures w14:val="standardContextual"/>
        </w:rPr>
        <w:t>Bactericera cockerelli</w:t>
      </w:r>
      <w:r w:rsidRPr="00D55902">
        <w:rPr>
          <w:snapToGrid w:val="0"/>
          <w:color w:val="auto"/>
          <w:sz w:val="18"/>
          <w:szCs w:val="18"/>
          <w14:ligatures w14:val="standardContextual"/>
        </w:rPr>
        <w:t xml:space="preserve"> at its three developmental stages, monitored weekly on the foliar area of potato plants under field conditions in Quispampa Bajo, Huancabamba Province, Piura, Peru.</w:t>
      </w:r>
      <w:bookmarkEnd w:id="53"/>
      <w:r w:rsidRPr="00D55902">
        <w:rPr>
          <w:snapToGrid w:val="0"/>
          <w:color w:val="auto"/>
          <w:sz w:val="18"/>
          <w:szCs w:val="18"/>
          <w14:ligatures w14:val="standardContextual"/>
        </w:rPr>
        <w:t xml:space="preserve"> The results of the entomological variables (</w:t>
      </w:r>
      <w:r w:rsidRPr="00D55902">
        <w:rPr>
          <w:b/>
          <w:bCs/>
          <w:snapToGrid w:val="0"/>
          <w:color w:val="auto"/>
          <w:sz w:val="18"/>
          <w:szCs w:val="18"/>
          <w14:ligatures w14:val="standardContextual"/>
        </w:rPr>
        <w:t>a</w:t>
      </w:r>
      <w:r w:rsidRPr="00D55902">
        <w:rPr>
          <w:snapToGrid w:val="0"/>
          <w:color w:val="auto"/>
          <w:sz w:val="18"/>
          <w:szCs w:val="18"/>
          <w14:ligatures w14:val="standardContextual"/>
        </w:rPr>
        <w:t>) number of eggs, (</w:t>
      </w:r>
      <w:r w:rsidRPr="00D55902">
        <w:rPr>
          <w:b/>
          <w:bCs/>
          <w:snapToGrid w:val="0"/>
          <w:color w:val="auto"/>
          <w:sz w:val="18"/>
          <w:szCs w:val="18"/>
          <w14:ligatures w14:val="standardContextual"/>
        </w:rPr>
        <w:t>b</w:t>
      </w:r>
      <w:r w:rsidRPr="00D55902">
        <w:rPr>
          <w:snapToGrid w:val="0"/>
          <w:color w:val="auto"/>
          <w:sz w:val="18"/>
          <w:szCs w:val="18"/>
          <w14:ligatures w14:val="standardContextual"/>
        </w:rPr>
        <w:t>) number of nymphs, and (</w:t>
      </w:r>
      <w:r w:rsidRPr="00D55902">
        <w:rPr>
          <w:b/>
          <w:bCs/>
          <w:snapToGrid w:val="0"/>
          <w:color w:val="auto"/>
          <w:sz w:val="18"/>
          <w:szCs w:val="18"/>
          <w14:ligatures w14:val="standardContextual"/>
        </w:rPr>
        <w:t>c</w:t>
      </w:r>
      <w:r w:rsidRPr="00D55902">
        <w:rPr>
          <w:snapToGrid w:val="0"/>
          <w:color w:val="auto"/>
          <w:sz w:val="18"/>
          <w:szCs w:val="18"/>
          <w14:ligatures w14:val="standardContextual"/>
        </w:rPr>
        <w:t>) number of adults per plant are presented.</w:t>
      </w:r>
      <w:r w:rsidR="00420084">
        <w:rPr>
          <w:snapToGrid w:val="0"/>
          <w:color w:val="auto"/>
          <w:sz w:val="18"/>
          <w:szCs w:val="18"/>
          <w14:ligatures w14:val="standardContextual"/>
        </w:rPr>
        <w:t xml:space="preserve"> </w:t>
      </w:r>
      <w:r w:rsidR="00420084" w:rsidRPr="00420084">
        <w:rPr>
          <w:snapToGrid w:val="0"/>
          <w:color w:val="EE0000"/>
          <w:sz w:val="18"/>
          <w:szCs w:val="18"/>
          <w14:ligatures w14:val="standardContextual"/>
        </w:rPr>
        <w:t>The comparisons of means were performed using Tukey's HSD test (α = 0.05).</w:t>
      </w:r>
      <w:r w:rsidR="00B50844">
        <w:rPr>
          <w:snapToGrid w:val="0"/>
          <w:color w:val="EE0000"/>
          <w:sz w:val="18"/>
          <w:szCs w:val="18"/>
          <w14:ligatures w14:val="standardContextual"/>
        </w:rPr>
        <w:t xml:space="preserve"> </w:t>
      </w:r>
      <w:r w:rsidR="00B302A4" w:rsidRPr="00B302A4">
        <w:rPr>
          <w:snapToGrid w:val="0"/>
          <w:color w:val="EE0000"/>
          <w:sz w:val="18"/>
          <w:szCs w:val="18"/>
          <w14:ligatures w14:val="standardContextual"/>
        </w:rPr>
        <w:t xml:space="preserve">Uppercase letters denote statistically significant </w:t>
      </w:r>
      <w:r w:rsidR="00B302A4" w:rsidRPr="00B302A4">
        <w:rPr>
          <w:snapToGrid w:val="0"/>
          <w:color w:val="EE0000"/>
          <w:sz w:val="18"/>
          <w:szCs w:val="18"/>
          <w14:ligatures w14:val="standardContextual"/>
        </w:rPr>
        <w:lastRenderedPageBreak/>
        <w:t>differences within each treatment across application tim</w:t>
      </w:r>
      <w:r w:rsidR="003F0B8E">
        <w:rPr>
          <w:snapToGrid w:val="0"/>
          <w:color w:val="EE0000"/>
          <w:sz w:val="18"/>
          <w:szCs w:val="18"/>
          <w14:ligatures w14:val="standardContextual"/>
        </w:rPr>
        <w:t>e</w:t>
      </w:r>
      <w:r w:rsidR="00B302A4" w:rsidRPr="00B302A4">
        <w:rPr>
          <w:snapToGrid w:val="0"/>
          <w:color w:val="EE0000"/>
          <w:sz w:val="18"/>
          <w:szCs w:val="18"/>
          <w14:ligatures w14:val="standardContextual"/>
        </w:rPr>
        <w:t>, whereas lowercase letters indicate statistically significant differences among treatments</w:t>
      </w:r>
      <w:r w:rsidR="003F0B8E">
        <w:rPr>
          <w:snapToGrid w:val="0"/>
          <w:color w:val="EE0000"/>
          <w:sz w:val="18"/>
          <w:szCs w:val="18"/>
          <w14:ligatures w14:val="standardContextual"/>
        </w:rPr>
        <w:t xml:space="preserve"> in each time</w:t>
      </w:r>
      <w:r w:rsidR="00B302A4" w:rsidRPr="00B302A4">
        <w:rPr>
          <w:snapToGrid w:val="0"/>
          <w:color w:val="EE0000"/>
          <w:sz w:val="18"/>
          <w:szCs w:val="18"/>
          <w14:ligatures w14:val="standardContextual"/>
        </w:rPr>
        <w:t>.</w:t>
      </w:r>
    </w:p>
    <w:p w14:paraId="1AC2447B" w14:textId="77777777" w:rsidR="00334C90" w:rsidRPr="00D55902" w:rsidRDefault="00334C90">
      <w:pPr>
        <w:spacing w:line="240" w:lineRule="auto"/>
        <w:jc w:val="left"/>
        <w:rPr>
          <w:bCs/>
          <w:i/>
          <w:snapToGrid w:val="0"/>
          <w:color w:val="auto"/>
          <w14:ligatures w14:val="standardContextual"/>
        </w:rPr>
      </w:pPr>
      <w:bookmarkStart w:id="58" w:name="X52aa913a889ba4d1402dfff48595044f77c8961"/>
      <w:bookmarkEnd w:id="50"/>
      <w:r w:rsidRPr="00D55902">
        <w:rPr>
          <w:bCs/>
          <w:i/>
          <w:snapToGrid w:val="0"/>
          <w:color w:val="auto"/>
          <w14:ligatures w14:val="standardContextual"/>
        </w:rPr>
        <w:br w:type="page"/>
      </w:r>
    </w:p>
    <w:p w14:paraId="5DAD2DED" w14:textId="31F8397D" w:rsidR="0069638C" w:rsidRPr="00D55902" w:rsidRDefault="00334C90" w:rsidP="00334C90">
      <w:pPr>
        <w:adjustRightInd w:val="0"/>
        <w:snapToGrid w:val="0"/>
        <w:spacing w:before="240" w:after="60"/>
        <w:ind w:left="2608"/>
        <w:jc w:val="left"/>
        <w:outlineLvl w:val="1"/>
        <w:rPr>
          <w:bCs/>
          <w:i/>
          <w:snapToGrid w:val="0"/>
          <w:color w:val="auto"/>
          <w14:ligatures w14:val="standardContextual"/>
        </w:rPr>
      </w:pPr>
      <w:r w:rsidRPr="00D55902">
        <w:rPr>
          <w:bCs/>
          <w:i/>
          <w:snapToGrid w:val="0"/>
          <w:color w:val="auto"/>
          <w14:ligatures w14:val="standardContextual"/>
        </w:rPr>
        <w:lastRenderedPageBreak/>
        <w:t xml:space="preserve">3.2. </w:t>
      </w:r>
      <w:r w:rsidR="0069638C" w:rsidRPr="00D55902">
        <w:rPr>
          <w:bCs/>
          <w:i/>
          <w:snapToGrid w:val="0"/>
          <w:color w:val="auto"/>
          <w14:ligatures w14:val="standardContextual"/>
        </w:rPr>
        <w:t>Symptomatology of Purple-Top Complex in Plants and Zebra Chip Disease in Potato Tubers</w:t>
      </w:r>
    </w:p>
    <w:p w14:paraId="57C7C0C0" w14:textId="2040ADCF" w:rsidR="0069638C" w:rsidRPr="00D55902" w:rsidRDefault="0069638C" w:rsidP="00EF2148">
      <w:pPr>
        <w:adjustRightInd w:val="0"/>
        <w:snapToGrid w:val="0"/>
        <w:ind w:left="2608" w:firstLine="425"/>
        <w:rPr>
          <w:snapToGrid w:val="0"/>
          <w:color w:val="auto"/>
          <w14:ligatures w14:val="standardContextual"/>
        </w:rPr>
      </w:pPr>
      <w:r w:rsidRPr="00D55902">
        <w:rPr>
          <w:snapToGrid w:val="0"/>
          <w:color w:val="auto"/>
          <w14:ligatures w14:val="standardContextual"/>
        </w:rPr>
        <w:t>To assess the effect of biological and chemical treatments on the expression of purple-top symptoms in potato (</w:t>
      </w:r>
      <w:r w:rsidRPr="00D55902">
        <w:rPr>
          <w:i/>
          <w:iCs/>
          <w:snapToGrid w:val="0"/>
          <w:color w:val="auto"/>
          <w14:ligatures w14:val="standardContextual"/>
        </w:rPr>
        <w:t>Solanum tuberosum</w:t>
      </w:r>
      <w:r w:rsidRPr="00D55902">
        <w:rPr>
          <w:snapToGrid w:val="0"/>
          <w:color w:val="auto"/>
          <w14:ligatures w14:val="standardContextual"/>
        </w:rPr>
        <w:t xml:space="preserve"> L.) var. UNICA under field conditions, the probability of incidence of the purple-top complex and the presence of zebra chip (ZC) were evaluated. The incidence of purple-top was determined based on morphological characteristics observed in the plants, whereas zebra chip incidence was assessed in tubers according to the presence of characteristic necrotic streaks </w:t>
      </w:r>
      <w:hyperlink r:id="rId75">
        <w:r w:rsidR="009F615A" w:rsidRPr="00D55902">
          <w:rPr>
            <w:rStyle w:val="Hipervnculo"/>
            <w:snapToGrid w:val="0"/>
            <w:color w:val="auto"/>
            <w:u w:val="none"/>
            <w14:ligatures w14:val="standardContextual"/>
          </w:rPr>
          <w:t>[45,48]</w:t>
        </w:r>
      </w:hyperlink>
      <w:r w:rsidRPr="00D55902">
        <w:rPr>
          <w:snapToGrid w:val="0"/>
          <w:color w:val="auto"/>
          <w14:ligatures w14:val="standardContextual"/>
        </w:rPr>
        <w:t>.</w:t>
      </w:r>
    </w:p>
    <w:p w14:paraId="253A75EB" w14:textId="03C25A8E" w:rsidR="0069638C" w:rsidRPr="00D55902" w:rsidRDefault="0069638C" w:rsidP="00EF2148">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The results showed that the application of treatments produced significant differences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&lt; 0.05) in the probability of purple-top complex occurrence (Figure 6a). The chemical control (T1) exhibited the lowest probability of symptom presence (46%), significantly lower than T0 (91%) and T2 (83%). Likewise,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(T4) showed a lower probability of occurrence (49%) compared to T0, T2, and T3, although it differed statistically only from the untreated control (T0).</w:t>
      </w:r>
    </w:p>
    <w:p w14:paraId="4ECA8EFD" w14:textId="15F96467" w:rsidR="0069638C" w:rsidRPr="00D55902" w:rsidRDefault="0069638C" w:rsidP="00EF2148">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In contrast, no significant differences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 0.778) were observed among treatments for the incidence rate of zebra chip in tubers (Figure 6b). Despite the lack of statistical differences, treatment T4 exhibited the lowest incidence rate (56.60%), while the highest incidence was recorded in the untreated control (T0) with 68.61%.</w:t>
      </w:r>
    </w:p>
    <w:p w14:paraId="4BDC58DA" w14:textId="77777777" w:rsidR="0069638C" w:rsidRPr="00D55902" w:rsidRDefault="0069638C" w:rsidP="00F11821">
      <w:pPr>
        <w:pStyle w:val="MDPI52figure"/>
        <w:ind w:left="2608"/>
        <w:jc w:val="left"/>
        <w:rPr>
          <w:color w:val="auto"/>
        </w:rPr>
      </w:pPr>
      <w:bookmarkStart w:id="59" w:name="fig-id.30b6v2j7a5sf"/>
      <w:r w:rsidRPr="00D55902">
        <w:rPr>
          <w:noProof/>
          <w:color w:val="auto"/>
          <w:bdr w:val="none" w:sz="0" w:space="0" w:color="auto" w:frame="1"/>
        </w:rPr>
        <w:drawing>
          <wp:inline distT="0" distB="0" distL="0" distR="0" wp14:anchorId="40100D65" wp14:editId="616352C3">
            <wp:extent cx="3009900" cy="4404886"/>
            <wp:effectExtent l="0" t="0" r="0" b="0"/>
            <wp:docPr id="26751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1975" cy="4437192"/>
                    </a:xfrm>
                    <a:prstGeom prst="rect">
                      <a:avLst/>
                    </a:prstGeom>
                    <a:noFill/>
                    <a:ln>
                      <a:noFill/>
                    </a:ln>
                  </pic:spPr>
                </pic:pic>
              </a:graphicData>
            </a:graphic>
          </wp:inline>
        </w:drawing>
      </w:r>
    </w:p>
    <w:p w14:paraId="5F496DF9" w14:textId="66B5E1F3" w:rsidR="0069638C" w:rsidRPr="00D55902" w:rsidRDefault="0069638C" w:rsidP="00F11821">
      <w:pPr>
        <w:adjustRightInd w:val="0"/>
        <w:snapToGrid w:val="0"/>
        <w:spacing w:before="120" w:after="240"/>
        <w:ind w:left="2608"/>
        <w:rPr>
          <w:snapToGrid w:val="0"/>
          <w:color w:val="auto"/>
          <w:sz w:val="18"/>
          <w:szCs w:val="18"/>
          <w14:ligatures w14:val="standardContextual"/>
        </w:rPr>
      </w:pPr>
      <w:commentRangeStart w:id="60"/>
      <w:commentRangeStart w:id="61"/>
      <w:r w:rsidRPr="00D55902">
        <w:rPr>
          <w:b/>
          <w:snapToGrid w:val="0"/>
          <w:color w:val="auto"/>
          <w:sz w:val="18"/>
          <w:szCs w:val="18"/>
          <w:highlight w:val="yellow"/>
          <w14:ligatures w14:val="standardContextual"/>
        </w:rPr>
        <w:t>Figure 6</w:t>
      </w:r>
      <w:commentRangeEnd w:id="60"/>
      <w:r w:rsidR="00F01E84" w:rsidRPr="00D55902">
        <w:rPr>
          <w:rStyle w:val="Refdecomentario"/>
          <w:color w:val="auto"/>
        </w:rPr>
        <w:commentReference w:id="60"/>
      </w:r>
      <w:commentRangeEnd w:id="61"/>
      <w:r w:rsidR="00697070">
        <w:rPr>
          <w:rStyle w:val="Refdecomentario"/>
        </w:rPr>
        <w:commentReference w:id="61"/>
      </w:r>
      <w:r w:rsidRPr="00D55902">
        <w:rPr>
          <w:b/>
          <w:snapToGrid w:val="0"/>
          <w:color w:val="auto"/>
          <w:sz w:val="18"/>
          <w:szCs w:val="18"/>
          <w14:ligatures w14:val="standardContextual"/>
        </w:rPr>
        <w:t xml:space="preserve">. </w:t>
      </w:r>
      <w:r w:rsidRPr="00D55902">
        <w:rPr>
          <w:snapToGrid w:val="0"/>
          <w:color w:val="auto"/>
          <w:sz w:val="18"/>
          <w:szCs w:val="18"/>
          <w14:ligatures w14:val="standardContextual"/>
        </w:rPr>
        <w:t>Evaluation of purple-top symptomatology in potato plants during the flowering stage of the UNICA variety (CIP 392797.22) (</w:t>
      </w:r>
      <w:r w:rsidRPr="00D55902">
        <w:rPr>
          <w:b/>
          <w:bCs/>
          <w:snapToGrid w:val="0"/>
          <w:color w:val="auto"/>
          <w:sz w:val="18"/>
          <w:szCs w:val="18"/>
          <w14:ligatures w14:val="standardContextual"/>
        </w:rPr>
        <w:t>a</w:t>
      </w:r>
      <w:r w:rsidRPr="00D55902">
        <w:rPr>
          <w:snapToGrid w:val="0"/>
          <w:color w:val="auto"/>
          <w:sz w:val="18"/>
          <w:szCs w:val="18"/>
          <w14:ligatures w14:val="standardContextual"/>
        </w:rPr>
        <w:t>) Probability of purple-top occurrence in plants (%); Symptoms of zebra chip disease in tubers were identified based on morphological characteristics, including brown splinter-like streaks observed after transverse cutting of harvested tubers. (</w:t>
      </w:r>
      <w:r w:rsidRPr="00D55902">
        <w:rPr>
          <w:b/>
          <w:bCs/>
          <w:snapToGrid w:val="0"/>
          <w:color w:val="auto"/>
          <w:sz w:val="18"/>
          <w:szCs w:val="18"/>
          <w14:ligatures w14:val="standardContextual"/>
        </w:rPr>
        <w:t>b</w:t>
      </w:r>
      <w:r w:rsidRPr="00D55902">
        <w:rPr>
          <w:snapToGrid w:val="0"/>
          <w:color w:val="auto"/>
          <w:sz w:val="18"/>
          <w:szCs w:val="18"/>
          <w14:ligatures w14:val="standardContextual"/>
        </w:rPr>
        <w:t>) Incidence rate of zebra chip disease (%).</w:t>
      </w:r>
      <w:r w:rsidR="00420084">
        <w:rPr>
          <w:snapToGrid w:val="0"/>
          <w:color w:val="auto"/>
          <w:sz w:val="18"/>
          <w:szCs w:val="18"/>
          <w14:ligatures w14:val="standardContextual"/>
        </w:rPr>
        <w:t xml:space="preserve"> </w:t>
      </w:r>
      <w:r w:rsidR="00697070" w:rsidRPr="00697070">
        <w:rPr>
          <w:snapToGrid w:val="0"/>
          <w:color w:val="EE0000"/>
          <w:sz w:val="18"/>
          <w:szCs w:val="18"/>
          <w14:ligatures w14:val="standardContextual"/>
        </w:rPr>
        <w:t>Different letters above the bars indicate significant differences (Tukey HSD, p &lt; 0.05)</w:t>
      </w:r>
      <w:r w:rsidR="00697070">
        <w:rPr>
          <w:snapToGrid w:val="0"/>
          <w:color w:val="EE0000"/>
          <w:sz w:val="18"/>
          <w:szCs w:val="18"/>
          <w14:ligatures w14:val="standardContextual"/>
        </w:rPr>
        <w:t>.</w:t>
      </w:r>
    </w:p>
    <w:p w14:paraId="1601F3AC" w14:textId="77777777" w:rsidR="0063486F" w:rsidRPr="00D55902" w:rsidRDefault="0063486F">
      <w:pPr>
        <w:spacing w:line="240" w:lineRule="auto"/>
        <w:jc w:val="left"/>
        <w:rPr>
          <w:bCs/>
          <w:i/>
          <w:snapToGrid w:val="0"/>
          <w:color w:val="auto"/>
          <w14:ligatures w14:val="standardContextual"/>
        </w:rPr>
      </w:pPr>
      <w:bookmarkStart w:id="62" w:name="Xa797e9d2e25895e0a533fb024c4c7cae5efcfff"/>
      <w:bookmarkEnd w:id="58"/>
      <w:bookmarkEnd w:id="59"/>
      <w:r w:rsidRPr="00D55902">
        <w:rPr>
          <w:bCs/>
          <w:i/>
          <w:snapToGrid w:val="0"/>
          <w:color w:val="auto"/>
          <w14:ligatures w14:val="standardContextual"/>
        </w:rPr>
        <w:br w:type="page"/>
      </w:r>
    </w:p>
    <w:p w14:paraId="1F0CCDF0" w14:textId="05CFF54B" w:rsidR="0069638C" w:rsidRPr="00D55902" w:rsidRDefault="00F01E84" w:rsidP="00F01E84">
      <w:pPr>
        <w:adjustRightInd w:val="0"/>
        <w:snapToGrid w:val="0"/>
        <w:spacing w:before="240" w:after="60"/>
        <w:ind w:left="2608"/>
        <w:jc w:val="left"/>
        <w:outlineLvl w:val="1"/>
        <w:rPr>
          <w:i/>
          <w:iCs/>
          <w:snapToGrid w:val="0"/>
          <w:color w:val="auto"/>
          <w14:ligatures w14:val="standardContextual"/>
        </w:rPr>
      </w:pPr>
      <w:r w:rsidRPr="00D55902">
        <w:rPr>
          <w:bCs/>
          <w:i/>
          <w:snapToGrid w:val="0"/>
          <w:color w:val="auto"/>
          <w14:ligatures w14:val="standardContextual"/>
        </w:rPr>
        <w:lastRenderedPageBreak/>
        <w:t xml:space="preserve">3.3. </w:t>
      </w:r>
      <w:r w:rsidR="0069638C" w:rsidRPr="00D55902">
        <w:rPr>
          <w:bCs/>
          <w:i/>
          <w:snapToGrid w:val="0"/>
          <w:color w:val="auto"/>
          <w14:ligatures w14:val="standardContextual"/>
        </w:rPr>
        <w:t xml:space="preserve">Agronomic Response of Potato Crop Under the Presence of </w:t>
      </w:r>
      <w:r w:rsidR="0069638C" w:rsidRPr="00D55902">
        <w:rPr>
          <w:i/>
          <w:iCs/>
          <w:snapToGrid w:val="0"/>
          <w:color w:val="auto"/>
          <w14:ligatures w14:val="standardContextual"/>
        </w:rPr>
        <w:t>Bactericera cockerelli</w:t>
      </w:r>
    </w:p>
    <w:p w14:paraId="494539EB" w14:textId="1CB79042" w:rsidR="0069638C" w:rsidRPr="00D55902" w:rsidRDefault="0069638C" w:rsidP="00F01E84">
      <w:pPr>
        <w:adjustRightInd w:val="0"/>
        <w:snapToGrid w:val="0"/>
        <w:ind w:left="2608" w:firstLine="425"/>
        <w:rPr>
          <w:snapToGrid w:val="0"/>
          <w:color w:val="auto"/>
          <w14:ligatures w14:val="standardContextual"/>
        </w:rPr>
      </w:pPr>
      <w:r w:rsidRPr="00D55902">
        <w:rPr>
          <w:snapToGrid w:val="0"/>
          <w:color w:val="auto"/>
          <w14:ligatures w14:val="standardContextual"/>
        </w:rPr>
        <w:t>To evaluate the effect of biological and chemical treatments on the yield performance of potato (</w:t>
      </w:r>
      <w:r w:rsidRPr="00D55902">
        <w:rPr>
          <w:i/>
          <w:iCs/>
          <w:snapToGrid w:val="0"/>
          <w:color w:val="auto"/>
          <w14:ligatures w14:val="standardContextual"/>
        </w:rPr>
        <w:t>Solanum tuberosum</w:t>
      </w:r>
      <w:r w:rsidRPr="00D55902">
        <w:rPr>
          <w:snapToGrid w:val="0"/>
          <w:color w:val="auto"/>
          <w14:ligatures w14:val="standardContextual"/>
        </w:rPr>
        <w:t xml:space="preserve"> L.) var. UNICA under field conditions, the number of tubers per plant and fresh tuber weight were determined. Measurements followed the methodology established by the International Potato Center (CIP), which enables the estimation of yield parameters under field conditions while distinguishing treatment effects from environmental influences on crop productivity </w:t>
      </w:r>
      <w:hyperlink r:id="rId77">
        <w:r w:rsidR="009F615A" w:rsidRPr="00D55902">
          <w:rPr>
            <w:rStyle w:val="Hipervnculo"/>
            <w:snapToGrid w:val="0"/>
            <w:color w:val="auto"/>
            <w:u w:val="none"/>
            <w14:ligatures w14:val="standardContextual"/>
          </w:rPr>
          <w:t>[47]</w:t>
        </w:r>
      </w:hyperlink>
      <w:r w:rsidRPr="00D55902">
        <w:rPr>
          <w:snapToGrid w:val="0"/>
          <w:color w:val="auto"/>
          <w14:ligatures w14:val="standardContextual"/>
        </w:rPr>
        <w:t>.</w:t>
      </w:r>
    </w:p>
    <w:p w14:paraId="7FCBBC04" w14:textId="2024DDB0" w:rsidR="0069638C" w:rsidRPr="00D55902" w:rsidRDefault="0069638C" w:rsidP="00F01E84">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The results showed that the application of treatments produced significant differences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&lt; 0.05) in tuber fresh weight per plant (Figure 7a). The chemical control (T1) exhibited the highest tuber weight, averaging 198.86 g plant</w:t>
      </w:r>
      <w:r w:rsidR="009B7682" w:rsidRPr="00D55902">
        <w:rPr>
          <w:snapToGrid w:val="0"/>
          <w:color w:val="auto"/>
          <w:sz w:val="20"/>
          <w:vertAlign w:val="superscript"/>
          <w14:ligatures w14:val="standardContextual"/>
        </w:rPr>
        <w:t>−1</w:t>
      </w:r>
      <w:r w:rsidRPr="00D55902">
        <w:rPr>
          <w:snapToGrid w:val="0"/>
          <w:color w:val="auto"/>
          <w:sz w:val="20"/>
          <w14:ligatures w14:val="standardContextual"/>
        </w:rPr>
        <w:t xml:space="preserve">, significantly exceeding T0 (32.63 g) and T2 (86.93 g). Similarly, </w:t>
      </w:r>
      <w:r w:rsidRPr="00D55902">
        <w:rPr>
          <w:i/>
          <w:iCs/>
          <w:snapToGrid w:val="0"/>
          <w:color w:val="auto"/>
          <w:sz w:val="20"/>
          <w14:ligatures w14:val="standardContextual"/>
        </w:rPr>
        <w:t>Paecilomyces lilacinus</w:t>
      </w:r>
      <w:r w:rsidRPr="00D55902">
        <w:rPr>
          <w:snapToGrid w:val="0"/>
          <w:color w:val="auto"/>
          <w:sz w:val="20"/>
          <w14:ligatures w14:val="standardContextual"/>
        </w:rPr>
        <w:t xml:space="preserve"> (T3) and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(T4) significantly outperformed the untreated control (T0), with mean tuber weights of 120.41 g and 122.84 g, respectively.</w:t>
      </w:r>
    </w:p>
    <w:p w14:paraId="45F8E8E1" w14:textId="20A7AD3A" w:rsidR="0069638C" w:rsidRPr="00D55902" w:rsidRDefault="0069638C" w:rsidP="00F01E84">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For the variable number of tubers per plant, treatment effects were also statistically significant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&lt; 0.05; Figure 7b). The T1 treatment produced the highest value, averaging 7.74 tubers per plant, statistically superior to the other treatments. T2, T3, and T4 also exceeded the control (T0 = 2.16 tubers per plant) with mean values of 4.28, 5.08, and 4.24 tubers per plant, respectively.</w:t>
      </w:r>
    </w:p>
    <w:p w14:paraId="790ACA4A" w14:textId="77777777" w:rsidR="0069638C" w:rsidRPr="00D55902" w:rsidRDefault="0069638C" w:rsidP="00F01E84">
      <w:pPr>
        <w:pStyle w:val="MDPI52figure"/>
        <w:ind w:left="2608"/>
        <w:jc w:val="left"/>
        <w:rPr>
          <w:color w:val="auto"/>
        </w:rPr>
      </w:pPr>
      <w:bookmarkStart w:id="63" w:name="fig-id.5795mwjyj40u"/>
      <w:r w:rsidRPr="00D55902">
        <w:rPr>
          <w:noProof/>
          <w:color w:val="auto"/>
          <w:bdr w:val="none" w:sz="0" w:space="0" w:color="auto" w:frame="1"/>
        </w:rPr>
        <w:drawing>
          <wp:inline distT="0" distB="0" distL="0" distR="0" wp14:anchorId="75B5EAC4" wp14:editId="5EFC44C8">
            <wp:extent cx="2733675" cy="3371962"/>
            <wp:effectExtent l="0" t="0" r="0" b="0"/>
            <wp:docPr id="1827775520" name="Imagen 2" descr="Gráfico, Gráfico de barras,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75520" name="Imagen 2" descr="Gráfico, Gráfico de barras, Gráfico de cajas y bigotes&#10;&#10;El contenido generado por IA puede ser incorr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1277" cy="3381339"/>
                    </a:xfrm>
                    <a:prstGeom prst="rect">
                      <a:avLst/>
                    </a:prstGeom>
                    <a:noFill/>
                    <a:ln>
                      <a:noFill/>
                    </a:ln>
                  </pic:spPr>
                </pic:pic>
              </a:graphicData>
            </a:graphic>
          </wp:inline>
        </w:drawing>
      </w:r>
    </w:p>
    <w:p w14:paraId="2DFF6ED2" w14:textId="41C327AE" w:rsidR="0069638C" w:rsidRPr="00D55902" w:rsidRDefault="0069638C" w:rsidP="00F01E84">
      <w:pPr>
        <w:adjustRightInd w:val="0"/>
        <w:snapToGrid w:val="0"/>
        <w:spacing w:before="120" w:after="240"/>
        <w:ind w:left="2608"/>
        <w:rPr>
          <w:snapToGrid w:val="0"/>
          <w:color w:val="auto"/>
          <w:sz w:val="18"/>
          <w:szCs w:val="18"/>
          <w14:ligatures w14:val="standardContextual"/>
        </w:rPr>
      </w:pPr>
      <w:commentRangeStart w:id="64"/>
      <w:commentRangeStart w:id="65"/>
      <w:r w:rsidRPr="00D55902">
        <w:rPr>
          <w:b/>
          <w:snapToGrid w:val="0"/>
          <w:color w:val="auto"/>
          <w:sz w:val="18"/>
          <w:szCs w:val="18"/>
          <w:highlight w:val="yellow"/>
          <w14:ligatures w14:val="standardContextual"/>
        </w:rPr>
        <w:t>Figure 7</w:t>
      </w:r>
      <w:commentRangeEnd w:id="64"/>
      <w:r w:rsidR="00F01E84" w:rsidRPr="00D55902">
        <w:rPr>
          <w:rStyle w:val="Refdecomentario"/>
          <w:color w:val="auto"/>
        </w:rPr>
        <w:commentReference w:id="64"/>
      </w:r>
      <w:commentRangeEnd w:id="65"/>
      <w:r w:rsidR="00E35183">
        <w:rPr>
          <w:rStyle w:val="Refdecomentario"/>
        </w:rPr>
        <w:commentReference w:id="65"/>
      </w:r>
      <w:r w:rsidRPr="00D55902">
        <w:rPr>
          <w:b/>
          <w:snapToGrid w:val="0"/>
          <w:color w:val="auto"/>
          <w:sz w:val="18"/>
          <w:szCs w:val="18"/>
          <w14:ligatures w14:val="standardContextual"/>
        </w:rPr>
        <w:t xml:space="preserve">. </w:t>
      </w:r>
      <w:r w:rsidRPr="00D55902">
        <w:rPr>
          <w:snapToGrid w:val="0"/>
          <w:color w:val="auto"/>
          <w:sz w:val="18"/>
          <w:szCs w:val="18"/>
          <w14:ligatures w14:val="standardContextual"/>
        </w:rPr>
        <w:t>Agronomic variables evaluated in the potato variety UNICA (</w:t>
      </w:r>
      <w:r w:rsidRPr="00D55902">
        <w:rPr>
          <w:b/>
          <w:bCs/>
          <w:snapToGrid w:val="0"/>
          <w:color w:val="auto"/>
          <w:sz w:val="18"/>
          <w:szCs w:val="18"/>
          <w14:ligatures w14:val="standardContextual"/>
        </w:rPr>
        <w:t>a</w:t>
      </w:r>
      <w:r w:rsidRPr="00D55902">
        <w:rPr>
          <w:snapToGrid w:val="0"/>
          <w:color w:val="auto"/>
          <w:sz w:val="18"/>
          <w:szCs w:val="18"/>
          <w14:ligatures w14:val="standardContextual"/>
        </w:rPr>
        <w:t>) tuber weight per plant and (b) number of tubers per plant.</w:t>
      </w:r>
      <w:bookmarkEnd w:id="63"/>
      <w:r w:rsidR="00E35183">
        <w:rPr>
          <w:snapToGrid w:val="0"/>
          <w:color w:val="auto"/>
          <w:sz w:val="18"/>
          <w:szCs w:val="18"/>
          <w14:ligatures w14:val="standardContextual"/>
        </w:rPr>
        <w:t xml:space="preserve"> </w:t>
      </w:r>
      <w:r w:rsidR="002E1D6D" w:rsidRPr="00697070">
        <w:rPr>
          <w:snapToGrid w:val="0"/>
          <w:color w:val="EE0000"/>
          <w:sz w:val="18"/>
          <w:szCs w:val="18"/>
          <w14:ligatures w14:val="standardContextual"/>
        </w:rPr>
        <w:t>Different letters above the bars indicate significant differences (Tukey HSD, p &lt; 0.05)</w:t>
      </w:r>
      <w:r w:rsidR="002E1D6D">
        <w:rPr>
          <w:snapToGrid w:val="0"/>
          <w:color w:val="EE0000"/>
          <w:sz w:val="18"/>
          <w:szCs w:val="18"/>
          <w14:ligatures w14:val="standardContextual"/>
        </w:rPr>
        <w:t>.</w:t>
      </w:r>
    </w:p>
    <w:p w14:paraId="3B4B4488" w14:textId="2B8F3E59" w:rsidR="0069638C" w:rsidRPr="00D55902" w:rsidRDefault="00496EA5" w:rsidP="00496EA5">
      <w:pPr>
        <w:adjustRightInd w:val="0"/>
        <w:snapToGrid w:val="0"/>
        <w:spacing w:before="240" w:after="60"/>
        <w:ind w:left="2608"/>
        <w:jc w:val="left"/>
        <w:outlineLvl w:val="0"/>
        <w:rPr>
          <w:b/>
          <w:bCs/>
          <w:snapToGrid w:val="0"/>
          <w:color w:val="auto"/>
          <w:sz w:val="24"/>
          <w:szCs w:val="24"/>
          <w14:ligatures w14:val="standardContextual"/>
        </w:rPr>
      </w:pPr>
      <w:bookmarkStart w:id="66" w:name="discussion"/>
      <w:bookmarkEnd w:id="49"/>
      <w:bookmarkEnd w:id="62"/>
      <w:r w:rsidRPr="00D55902">
        <w:rPr>
          <w:b/>
          <w:bCs/>
          <w:snapToGrid w:val="0"/>
          <w:color w:val="auto"/>
          <w:sz w:val="24"/>
          <w:szCs w:val="24"/>
          <w14:ligatures w14:val="standardContextual"/>
        </w:rPr>
        <w:t xml:space="preserve">4. </w:t>
      </w:r>
      <w:r w:rsidR="0069638C" w:rsidRPr="00D55902">
        <w:rPr>
          <w:b/>
          <w:bCs/>
          <w:snapToGrid w:val="0"/>
          <w:color w:val="auto"/>
          <w:sz w:val="24"/>
          <w:szCs w:val="24"/>
          <w14:ligatures w14:val="standardContextual"/>
        </w:rPr>
        <w:t>Discussion</w:t>
      </w:r>
    </w:p>
    <w:p w14:paraId="5190F1DE" w14:textId="77777777" w:rsidR="0069638C" w:rsidRPr="00D55902" w:rsidRDefault="0069638C" w:rsidP="00496EA5">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This study evaluated the occurrence of the invasive pest in potato crops in the northern highlands of Peru, the probability of purple-top symptom expression, the incidence rate of zebra chip disease, and the agronomic performance of </w:t>
      </w:r>
      <w:r w:rsidRPr="00D55902">
        <w:rPr>
          <w:i/>
          <w:iCs/>
          <w:snapToGrid w:val="0"/>
          <w:color w:val="auto"/>
          <w14:ligatures w14:val="standardContextual"/>
        </w:rPr>
        <w:t>Solanum tuberosum</w:t>
      </w:r>
      <w:r w:rsidRPr="00D55902">
        <w:rPr>
          <w:snapToGrid w:val="0"/>
          <w:color w:val="auto"/>
          <w14:ligatures w14:val="standardContextual"/>
        </w:rPr>
        <w:t xml:space="preserve"> L. var. UNICA under field conditions. The results demonstrated the differential effects of chemical control (T1) and biological agents (T2, T3, T4) on the pest–disease complex, providing insight into their efficacy, limitations, and potential for integration into sustainable management strategies for potato cultivation under field conditions.</w:t>
      </w:r>
    </w:p>
    <w:p w14:paraId="409BB108" w14:textId="26BAD125" w:rsidR="0069638C" w:rsidRPr="00D55902" w:rsidRDefault="00496EA5" w:rsidP="00496EA5">
      <w:pPr>
        <w:adjustRightInd w:val="0"/>
        <w:snapToGrid w:val="0"/>
        <w:spacing w:before="240" w:after="60"/>
        <w:ind w:left="2608"/>
        <w:jc w:val="left"/>
        <w:outlineLvl w:val="1"/>
        <w:rPr>
          <w:bCs/>
          <w:i/>
          <w:snapToGrid w:val="0"/>
          <w:color w:val="auto"/>
          <w14:ligatures w14:val="standardContextual"/>
        </w:rPr>
      </w:pPr>
      <w:bookmarkStart w:id="67" w:name="insect-behavior-1"/>
      <w:r w:rsidRPr="00D55902">
        <w:rPr>
          <w:bCs/>
          <w:i/>
          <w:snapToGrid w:val="0"/>
          <w:color w:val="auto"/>
          <w14:ligatures w14:val="standardContextual"/>
        </w:rPr>
        <w:lastRenderedPageBreak/>
        <w:t xml:space="preserve">4.1. </w:t>
      </w:r>
      <w:r w:rsidR="00083CB6" w:rsidRPr="00083CB6">
        <w:rPr>
          <w:bCs/>
          <w:i/>
          <w:snapToGrid w:val="0"/>
          <w:color w:val="EE0000"/>
          <w14:ligatures w14:val="standardContextual"/>
        </w:rPr>
        <w:t xml:space="preserve">Analysis of </w:t>
      </w:r>
      <w:r w:rsidR="0069638C" w:rsidRPr="00D55902">
        <w:rPr>
          <w:bCs/>
          <w:i/>
          <w:snapToGrid w:val="0"/>
          <w:color w:val="auto"/>
          <w14:ligatures w14:val="standardContextual"/>
        </w:rPr>
        <w:t xml:space="preserve">Population </w:t>
      </w:r>
      <w:r w:rsidRPr="00D55902">
        <w:rPr>
          <w:bCs/>
          <w:i/>
          <w:snapToGrid w:val="0"/>
          <w:color w:val="auto"/>
          <w14:ligatures w14:val="standardContextual"/>
        </w:rPr>
        <w:t xml:space="preserve">Dynamics </w:t>
      </w:r>
      <w:r w:rsidR="0069638C" w:rsidRPr="00D55902">
        <w:rPr>
          <w:bCs/>
          <w:i/>
          <w:snapToGrid w:val="0"/>
          <w:color w:val="auto"/>
          <w14:ligatures w14:val="standardContextual"/>
        </w:rPr>
        <w:t xml:space="preserve">of the </w:t>
      </w:r>
      <w:r w:rsidR="009D1551" w:rsidRPr="00D55902">
        <w:rPr>
          <w:bCs/>
          <w:i/>
          <w:snapToGrid w:val="0"/>
          <w:color w:val="auto"/>
          <w14:ligatures w14:val="standardContextual"/>
        </w:rPr>
        <w:t>Potato Psyllid</w:t>
      </w:r>
    </w:p>
    <w:p w14:paraId="2FE36283" w14:textId="51F6C5CC" w:rsidR="0069638C" w:rsidRPr="00D55902" w:rsidRDefault="0069638C" w:rsidP="00495595">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The results obtained for the number of </w:t>
      </w:r>
      <w:r w:rsidRPr="00D55902">
        <w:rPr>
          <w:i/>
          <w:iCs/>
          <w:snapToGrid w:val="0"/>
          <w:color w:val="auto"/>
          <w14:ligatures w14:val="standardContextual"/>
        </w:rPr>
        <w:t>Bactericera cockerelli</w:t>
      </w:r>
      <w:r w:rsidRPr="00D55902">
        <w:rPr>
          <w:snapToGrid w:val="0"/>
          <w:color w:val="auto"/>
          <w14:ligatures w14:val="standardContextual"/>
        </w:rPr>
        <w:t xml:space="preserve"> eggs indicate that the evaluated treatments exerted differential effects throughout the phenological cycle of Solanum tuberosum. The higher initial efficacy observed with the chemical control (T1) at 77 days after installation, compared with the untreated control (T0), can be attributed to the complementary modes of action of thiamethoxam (a systemic neonicotinoid), lambda-cyhalothrin (a contact pyrethroid), and abamectin (a translaminar avermectin). These compounds interfere with feeding behavior and neural signal transmission in hemipterans, thus reducing oviposition rates </w:t>
      </w:r>
      <w:hyperlink r:id="rId79">
        <w:r w:rsidR="00F1100C" w:rsidRPr="00D55902">
          <w:rPr>
            <w:rStyle w:val="Hipervnculo"/>
            <w:snapToGrid w:val="0"/>
            <w:color w:val="auto"/>
            <w:u w:val="none"/>
            <w14:ligatures w14:val="standardContextual"/>
          </w:rPr>
          <w:t>[56]</w:t>
        </w:r>
      </w:hyperlink>
      <w:r w:rsidRPr="00D55902">
        <w:rPr>
          <w:snapToGrid w:val="0"/>
          <w:color w:val="auto"/>
          <w14:ligatures w14:val="standardContextual"/>
        </w:rPr>
        <w:t xml:space="preserve">. Similar findings were reported by Yang et al. </w:t>
      </w:r>
      <w:hyperlink r:id="rId80">
        <w:r w:rsidR="00F1100C" w:rsidRPr="00D55902">
          <w:rPr>
            <w:rStyle w:val="Hipervnculo"/>
            <w:snapToGrid w:val="0"/>
            <w:color w:val="auto"/>
            <w:u w:val="none"/>
            <w14:ligatures w14:val="standardContextual"/>
          </w:rPr>
          <w:t>[44]</w:t>
        </w:r>
      </w:hyperlink>
      <w:r w:rsidRPr="00D55902">
        <w:rPr>
          <w:snapToGrid w:val="0"/>
          <w:color w:val="auto"/>
          <w14:ligatures w14:val="standardContextual"/>
        </w:rPr>
        <w:t xml:space="preserve">, who demonstrated that insecticidal treatments can suppress female feeding activity and consequently decrease egg deposition. This combined effect is consistent with studies in which sequential applications of systemic and contact insecticides resulted in rapid suppression of </w:t>
      </w:r>
      <w:r w:rsidRPr="00D55902">
        <w:rPr>
          <w:i/>
          <w:iCs/>
          <w:snapToGrid w:val="0"/>
          <w:color w:val="auto"/>
          <w14:ligatures w14:val="standardContextual"/>
        </w:rPr>
        <w:t>B. cockerelli</w:t>
      </w:r>
      <w:r w:rsidRPr="00D55902">
        <w:rPr>
          <w:snapToGrid w:val="0"/>
          <w:color w:val="auto"/>
          <w14:ligatures w14:val="standardContextual"/>
        </w:rPr>
        <w:t xml:space="preserve"> populations at early developmental stages </w:t>
      </w:r>
      <w:hyperlink r:id="rId81">
        <w:r w:rsidR="00F1100C" w:rsidRPr="00D55902">
          <w:rPr>
            <w:rStyle w:val="Hipervnculo"/>
            <w:snapToGrid w:val="0"/>
            <w:color w:val="auto"/>
            <w:u w:val="none"/>
            <w14:ligatures w14:val="standardContextual"/>
          </w:rPr>
          <w:t>[17]</w:t>
        </w:r>
      </w:hyperlink>
      <w:r w:rsidRPr="00D55902">
        <w:rPr>
          <w:snapToGrid w:val="0"/>
          <w:color w:val="auto"/>
          <w14:ligatures w14:val="standardContextual"/>
        </w:rPr>
        <w:t xml:space="preserve">. At 91 days, the superior performance of </w:t>
      </w:r>
      <w:r w:rsidRPr="00D55902">
        <w:rPr>
          <w:i/>
          <w:iCs/>
          <w:snapToGrid w:val="0"/>
          <w:color w:val="auto"/>
          <w14:ligatures w14:val="standardContextual"/>
        </w:rPr>
        <w:t>Metarhizium anisopliae</w:t>
      </w:r>
      <w:r w:rsidRPr="00D55902">
        <w:rPr>
          <w:snapToGrid w:val="0"/>
          <w:color w:val="auto"/>
          <w14:ligatures w14:val="standardContextual"/>
        </w:rPr>
        <w:t xml:space="preserve"> (T4) and chemical control (T1) compared with </w:t>
      </w:r>
      <w:r w:rsidRPr="00D55902">
        <w:rPr>
          <w:i/>
          <w:iCs/>
          <w:snapToGrid w:val="0"/>
          <w:color w:val="auto"/>
          <w14:ligatures w14:val="standardContextual"/>
        </w:rPr>
        <w:t>Beauveria bassiana</w:t>
      </w:r>
      <w:r w:rsidRPr="00D55902">
        <w:rPr>
          <w:snapToGrid w:val="0"/>
          <w:color w:val="auto"/>
          <w14:ligatures w14:val="standardContextual"/>
        </w:rPr>
        <w:t xml:space="preserve"> (T2) and the control (T0) suggests greater adaptability of </w:t>
      </w:r>
      <w:r w:rsidRPr="00D55902">
        <w:rPr>
          <w:i/>
          <w:iCs/>
          <w:snapToGrid w:val="0"/>
          <w:color w:val="auto"/>
          <w14:ligatures w14:val="standardContextual"/>
        </w:rPr>
        <w:t>M. anisopliae</w:t>
      </w:r>
      <w:r w:rsidRPr="00D55902">
        <w:rPr>
          <w:snapToGrid w:val="0"/>
          <w:color w:val="auto"/>
          <w14:ligatures w14:val="standardContextual"/>
        </w:rPr>
        <w:t xml:space="preserve"> to local environmental conditions. This entomopathogenic fungus demonstrates optimal germination and virulence in climates with temperatures ranging from 25 to 28 °C and relative humidity </w:t>
      </w:r>
      <w:r w:rsidR="0043456C">
        <w:rPr>
          <w:snapToGrid w:val="0"/>
          <w:color w:val="auto"/>
          <w:u w:color="8969CD"/>
          <w14:ligatures w14:val="standardContextual"/>
        </w:rPr>
        <w:t>between 65 and 75%, conditions</w:t>
      </w:r>
      <w:r w:rsidRPr="00D55902">
        <w:rPr>
          <w:snapToGrid w:val="0"/>
          <w:color w:val="auto"/>
          <w14:ligatures w14:val="standardContextual"/>
        </w:rPr>
        <w:t xml:space="preserve"> that match those recorded in Quispampa Bajo </w:t>
      </w:r>
      <w:hyperlink r:id="rId82">
        <w:r w:rsidR="00F1100C" w:rsidRPr="00D55902">
          <w:rPr>
            <w:rStyle w:val="Hipervnculo"/>
            <w:snapToGrid w:val="0"/>
            <w:color w:val="auto"/>
            <w:u w:val="none"/>
            <w14:ligatures w14:val="standardContextual"/>
          </w:rPr>
          <w:t>[57]</w:t>
        </w:r>
      </w:hyperlink>
      <w:r w:rsidRPr="00D55902">
        <w:rPr>
          <w:snapToGrid w:val="0"/>
          <w:color w:val="auto"/>
          <w14:ligatures w14:val="standardContextual"/>
        </w:rPr>
        <w:t xml:space="preserve">. In contrast, </w:t>
      </w:r>
      <w:r w:rsidRPr="00D55902">
        <w:rPr>
          <w:i/>
          <w:iCs/>
          <w:snapToGrid w:val="0"/>
          <w:color w:val="auto"/>
          <w14:ligatures w14:val="standardContextual"/>
        </w:rPr>
        <w:t>B. bassiana</w:t>
      </w:r>
      <w:r w:rsidRPr="00D55902">
        <w:rPr>
          <w:snapToGrid w:val="0"/>
          <w:color w:val="auto"/>
          <w14:ligatures w14:val="standardContextual"/>
        </w:rPr>
        <w:t xml:space="preserve"> tends to exhibit reduced persistence under high solar radiation, which may decrease its medium-term efficacy </w:t>
      </w:r>
      <w:hyperlink r:id="rId83">
        <w:r w:rsidR="00F1100C" w:rsidRPr="00D55902">
          <w:rPr>
            <w:rStyle w:val="Hipervnculo"/>
            <w:snapToGrid w:val="0"/>
            <w:color w:val="auto"/>
            <w:u w:val="none"/>
            <w14:ligatures w14:val="standardContextual"/>
          </w:rPr>
          <w:t>[57]</w:t>
        </w:r>
      </w:hyperlink>
      <w:r w:rsidRPr="00D55902">
        <w:rPr>
          <w:snapToGrid w:val="0"/>
          <w:color w:val="auto"/>
          <w14:ligatures w14:val="standardContextual"/>
        </w:rPr>
        <w:t xml:space="preserve">. At 98 days, </w:t>
      </w:r>
      <w:r w:rsidRPr="00D55902">
        <w:rPr>
          <w:i/>
          <w:iCs/>
          <w:snapToGrid w:val="0"/>
          <w:color w:val="auto"/>
          <w14:ligatures w14:val="standardContextual"/>
        </w:rPr>
        <w:t>Paecilomyces lilacinus</w:t>
      </w:r>
      <w:r w:rsidRPr="00D55902">
        <w:rPr>
          <w:snapToGrid w:val="0"/>
          <w:color w:val="auto"/>
          <w14:ligatures w14:val="standardContextual"/>
        </w:rPr>
        <w:t xml:space="preserve"> (T3) showed efficacy comparable to the chemical control (T1), a noteworthy finding considering that </w:t>
      </w:r>
      <w:r w:rsidRPr="00D55902">
        <w:rPr>
          <w:i/>
          <w:iCs/>
          <w:snapToGrid w:val="0"/>
          <w:color w:val="auto"/>
          <w14:ligatures w14:val="standardContextual"/>
        </w:rPr>
        <w:t>P. lilacinus</w:t>
      </w:r>
      <w:r w:rsidRPr="00D55902">
        <w:rPr>
          <w:snapToGrid w:val="0"/>
          <w:color w:val="auto"/>
          <w14:ligatures w14:val="standardContextual"/>
        </w:rPr>
        <w:t xml:space="preserve"> is primarily a nematophagous fungus, and its application in </w:t>
      </w:r>
      <w:r w:rsidRPr="00D55902">
        <w:rPr>
          <w:i/>
          <w:iCs/>
          <w:snapToGrid w:val="0"/>
          <w:color w:val="auto"/>
          <w14:ligatures w14:val="standardContextual"/>
        </w:rPr>
        <w:t>B. cockerelli</w:t>
      </w:r>
      <w:r w:rsidRPr="00D55902">
        <w:rPr>
          <w:snapToGrid w:val="0"/>
          <w:color w:val="auto"/>
          <w14:ligatures w14:val="standardContextual"/>
        </w:rPr>
        <w:t xml:space="preserve"> management remains relatively novel.</w:t>
      </w:r>
    </w:p>
    <w:p w14:paraId="414716ED" w14:textId="4DDF77B9" w:rsidR="0069638C" w:rsidRPr="00D55902" w:rsidRDefault="0069638C" w:rsidP="00495595">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During the nymphal stage, although the chemical treatment (T1) exhibited an initial advantage, all treatments eventually outperformed the untreated control, suggesting that the interaction between field water stress and biological agents may have limited nymphal development </w:t>
      </w:r>
      <w:hyperlink r:id="rId84">
        <w:r w:rsidR="00F1100C" w:rsidRPr="00D55902">
          <w:rPr>
            <w:rStyle w:val="Hipervnculo"/>
            <w:snapToGrid w:val="0"/>
            <w:color w:val="auto"/>
            <w:sz w:val="20"/>
            <w:u w:val="none"/>
            <w14:ligatures w14:val="standardContextual"/>
          </w:rPr>
          <w:t>[21]</w:t>
        </w:r>
      </w:hyperlink>
      <w:r w:rsidRPr="00D55902">
        <w:rPr>
          <w:snapToGrid w:val="0"/>
          <w:color w:val="auto"/>
          <w:sz w:val="20"/>
          <w14:ligatures w14:val="standardContextual"/>
        </w:rPr>
        <w:t xml:space="preserve">. This pattern aligns with the findings of Harrison et al. </w:t>
      </w:r>
      <w:hyperlink r:id="rId85">
        <w:r w:rsidR="00F1100C" w:rsidRPr="00D55902">
          <w:rPr>
            <w:rStyle w:val="Hipervnculo"/>
            <w:snapToGrid w:val="0"/>
            <w:color w:val="auto"/>
            <w:sz w:val="20"/>
            <w:u w:val="none"/>
            <w14:ligatures w14:val="standardContextual"/>
          </w:rPr>
          <w:t>[58]</w:t>
        </w:r>
      </w:hyperlink>
      <w:r w:rsidRPr="00D55902">
        <w:rPr>
          <w:snapToGrid w:val="0"/>
          <w:color w:val="auto"/>
          <w:sz w:val="20"/>
          <w14:ligatures w14:val="standardContextual"/>
        </w:rPr>
        <w:t xml:space="preserve">, who reported that abiotic stress can reduce the developmental rate of </w:t>
      </w:r>
      <w:r w:rsidRPr="00D55902">
        <w:rPr>
          <w:i/>
          <w:iCs/>
          <w:snapToGrid w:val="0"/>
          <w:color w:val="auto"/>
          <w:sz w:val="20"/>
          <w14:ligatures w14:val="standardContextual"/>
        </w:rPr>
        <w:t>Bactericera cockerelli</w:t>
      </w:r>
      <w:r w:rsidRPr="00D55902">
        <w:rPr>
          <w:snapToGrid w:val="0"/>
          <w:color w:val="auto"/>
          <w:sz w:val="20"/>
          <w14:ligatures w14:val="standardContextual"/>
        </w:rPr>
        <w:t xml:space="preserve"> by altering the composition of phloem sap. The efficacy of </w:t>
      </w:r>
      <w:r w:rsidRPr="00D55902">
        <w:rPr>
          <w:i/>
          <w:iCs/>
          <w:snapToGrid w:val="0"/>
          <w:color w:val="auto"/>
          <w:sz w:val="20"/>
          <w14:ligatures w14:val="standardContextual"/>
        </w:rPr>
        <w:t>Paecilomyces lilacinus</w:t>
      </w:r>
      <w:r w:rsidRPr="00D55902">
        <w:rPr>
          <w:snapToGrid w:val="0"/>
          <w:color w:val="auto"/>
          <w:sz w:val="20"/>
          <w14:ligatures w14:val="standardContextual"/>
        </w:rPr>
        <w:t xml:space="preserve"> (T3) may be attributed to its ability to colonize plant tissues, which likely allowed it to affect immature nymphal stages internally, thereby explaining the sustained suppression of nymph populations observed in this study. Moreover, studies such as that of Athanassiou et al. </w:t>
      </w:r>
      <w:hyperlink r:id="rId86">
        <w:r w:rsidR="00F1100C" w:rsidRPr="00D55902">
          <w:rPr>
            <w:rStyle w:val="Hipervnculo"/>
            <w:snapToGrid w:val="0"/>
            <w:color w:val="auto"/>
            <w:sz w:val="20"/>
            <w:u w:val="none"/>
            <w14:ligatures w14:val="standardContextual"/>
          </w:rPr>
          <w:t>[59]</w:t>
        </w:r>
      </w:hyperlink>
      <w:r w:rsidR="00F1100C" w:rsidRPr="00D55902">
        <w:rPr>
          <w:color w:val="auto"/>
        </w:rPr>
        <w:t xml:space="preserve"> </w:t>
      </w:r>
      <w:r w:rsidRPr="00D55902">
        <w:rPr>
          <w:snapToGrid w:val="0"/>
          <w:color w:val="auto"/>
          <w:sz w:val="20"/>
          <w14:ligatures w14:val="standardContextual"/>
        </w:rPr>
        <w:t xml:space="preserve">have confirmed that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(T4) remains effective against sap-sucking insects even under conditions of low relative humidity, owing to its capacity to persist within the microclimate of the plant canopy.</w:t>
      </w:r>
    </w:p>
    <w:p w14:paraId="5F476C0B" w14:textId="15B4A95F" w:rsidR="0069638C" w:rsidRPr="00D55902" w:rsidRDefault="0069638C" w:rsidP="00495595">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In the adult stage,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(T4) and the chemical control (T1) were the most effective during the initial evaluations, whereas </w:t>
      </w:r>
      <w:r w:rsidRPr="00D55902">
        <w:rPr>
          <w:i/>
          <w:iCs/>
          <w:snapToGrid w:val="0"/>
          <w:color w:val="auto"/>
          <w:sz w:val="20"/>
          <w14:ligatures w14:val="standardContextual"/>
        </w:rPr>
        <w:t>Paecilomyces lilacinus</w:t>
      </w:r>
      <w:r w:rsidRPr="00D55902">
        <w:rPr>
          <w:snapToGrid w:val="0"/>
          <w:color w:val="auto"/>
          <w:sz w:val="20"/>
          <w14:ligatures w14:val="standardContextual"/>
        </w:rPr>
        <w:t xml:space="preserve"> (T3) and T1 maintained consistent suppression of adult populations throughout the crop cycle. Previous research by Pacheco Hernández et al. </w:t>
      </w:r>
      <w:hyperlink r:id="rId87">
        <w:r w:rsidR="00BA1DA3" w:rsidRPr="00D55902">
          <w:rPr>
            <w:rStyle w:val="Hipervnculo"/>
            <w:snapToGrid w:val="0"/>
            <w:color w:val="auto"/>
            <w:sz w:val="20"/>
            <w:u w:val="none"/>
            <w14:ligatures w14:val="standardContextual"/>
          </w:rPr>
          <w:t>[60]</w:t>
        </w:r>
      </w:hyperlink>
      <w:r w:rsidRPr="00D55902">
        <w:rPr>
          <w:snapToGrid w:val="0"/>
          <w:color w:val="auto"/>
          <w:sz w:val="20"/>
          <w14:ligatures w14:val="standardContextual"/>
        </w:rPr>
        <w:t xml:space="preserve"> has demonstrated that entomopathogenic fungi not only cause direct mortality but also reduce longevity and fecundity, contributing to long-term population suppression across successive generations. This effect has been further corroborated by Lacey et al. </w:t>
      </w:r>
      <w:hyperlink r:id="rId88">
        <w:r w:rsidR="00BA1DA3" w:rsidRPr="00D55902">
          <w:rPr>
            <w:rStyle w:val="Hipervnculo"/>
            <w:snapToGrid w:val="0"/>
            <w:color w:val="auto"/>
            <w:sz w:val="20"/>
            <w:u w:val="none"/>
            <w14:ligatures w14:val="standardContextual"/>
          </w:rPr>
          <w:t>[40]</w:t>
        </w:r>
      </w:hyperlink>
      <w:r w:rsidRPr="00D55902">
        <w:rPr>
          <w:snapToGrid w:val="0"/>
          <w:color w:val="auto"/>
          <w:sz w:val="20"/>
          <w14:ligatures w14:val="standardContextual"/>
        </w:rPr>
        <w:t xml:space="preserve">, who emphasized the importance of entomopathogenic fungi as sustainable tools within integrated pest management (IPM) programs. The agroecological context of Quispampa Bajo, characterized by average maximum temperatures of 25.7 °C and relative humidity of 67.5%, is favorable for </w:t>
      </w:r>
      <w:r w:rsidRPr="00D55902">
        <w:rPr>
          <w:i/>
          <w:iCs/>
          <w:snapToGrid w:val="0"/>
          <w:color w:val="auto"/>
          <w:sz w:val="20"/>
          <w14:ligatures w14:val="standardContextual"/>
        </w:rPr>
        <w:t>B. cockerelli</w:t>
      </w:r>
      <w:r w:rsidRPr="00D55902">
        <w:rPr>
          <w:snapToGrid w:val="0"/>
          <w:color w:val="auto"/>
          <w:sz w:val="20"/>
          <w14:ligatures w14:val="standardContextual"/>
        </w:rPr>
        <w:t xml:space="preserve"> development, as this pest thrives in temperate environments with moderate humidity </w:t>
      </w:r>
      <w:hyperlink r:id="rId89">
        <w:r w:rsidR="00BA1DA3" w:rsidRPr="00D55902">
          <w:rPr>
            <w:rStyle w:val="Hipervnculo"/>
            <w:snapToGrid w:val="0"/>
            <w:color w:val="auto"/>
            <w:sz w:val="20"/>
            <w:u w:val="none"/>
            <w14:ligatures w14:val="standardContextual"/>
          </w:rPr>
          <w:t>[17]</w:t>
        </w:r>
      </w:hyperlink>
      <w:r w:rsidRPr="00D55902">
        <w:rPr>
          <w:snapToGrid w:val="0"/>
          <w:color w:val="auto"/>
          <w:sz w:val="20"/>
          <w14:ligatures w14:val="standardContextual"/>
        </w:rPr>
        <w:t xml:space="preserve">. These environmental conditions promote both rapid insect reproduction and the performance of specific biological control agents. Therefore, synchronizing treatment applications with population peaks is a critical factor for maximizing the efficacy of control strategies </w:t>
      </w:r>
      <w:hyperlink r:id="rId90">
        <w:r w:rsidR="00BA1DA3" w:rsidRPr="00D55902">
          <w:rPr>
            <w:rStyle w:val="Hipervnculo"/>
            <w:snapToGrid w:val="0"/>
            <w:color w:val="auto"/>
            <w:sz w:val="20"/>
            <w:u w:val="none"/>
            <w14:ligatures w14:val="standardContextual"/>
          </w:rPr>
          <w:t>[17,61]</w:t>
        </w:r>
      </w:hyperlink>
      <w:r w:rsidRPr="00D55902">
        <w:rPr>
          <w:snapToGrid w:val="0"/>
          <w:color w:val="auto"/>
          <w:sz w:val="20"/>
          <w14:ligatures w14:val="standardContextual"/>
        </w:rPr>
        <w:t>.</w:t>
      </w:r>
    </w:p>
    <w:p w14:paraId="5208DC0E" w14:textId="662AB2E6" w:rsidR="0069638C" w:rsidRPr="00D55902" w:rsidRDefault="0069638C" w:rsidP="00495595">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Overall, the chemical control (T1) maintained superior efficacy at key points of the crop cycle, largely due to the rotational use of active ingredients, and significantly </w:t>
      </w:r>
      <w:r w:rsidRPr="00D55902">
        <w:rPr>
          <w:snapToGrid w:val="0"/>
          <w:color w:val="auto"/>
          <w:sz w:val="20"/>
          <w14:ligatures w14:val="standardContextual"/>
        </w:rPr>
        <w:lastRenderedPageBreak/>
        <w:t xml:space="preserve">outperformed most biological treatments. However, the findings of this study also support the potential of </w:t>
      </w:r>
      <w:r w:rsidRPr="00D55902">
        <w:rPr>
          <w:i/>
          <w:iCs/>
          <w:snapToGrid w:val="0"/>
          <w:color w:val="auto"/>
          <w:sz w:val="20"/>
          <w14:ligatures w14:val="standardContextual"/>
        </w:rPr>
        <w:t>Paecilomyces lilacinus</w:t>
      </w:r>
      <w:r w:rsidRPr="00D55902">
        <w:rPr>
          <w:snapToGrid w:val="0"/>
          <w:color w:val="auto"/>
          <w:sz w:val="20"/>
          <w14:ligatures w14:val="standardContextual"/>
        </w:rPr>
        <w:t xml:space="preserve"> (T3) as a viable alternative to chemical control, particularly under field conditions characterized by water stress. These results reinforce the importance of developing integrated pest management (IPM) strategies that combine insecticide rotation with the application of fungal-based biological agents, optimizing application timing according to climatic conditions and pest phenology. Similarly, Lacey et al. </w:t>
      </w:r>
      <w:hyperlink r:id="rId91">
        <w:r w:rsidR="00BA1DA3" w:rsidRPr="00D55902">
          <w:rPr>
            <w:rStyle w:val="Hipervnculo"/>
            <w:snapToGrid w:val="0"/>
            <w:color w:val="auto"/>
            <w:sz w:val="20"/>
            <w:u w:val="none"/>
            <w14:ligatures w14:val="standardContextual"/>
          </w:rPr>
          <w:t>[40]</w:t>
        </w:r>
      </w:hyperlink>
      <w:r w:rsidRPr="00D55902">
        <w:rPr>
          <w:snapToGrid w:val="0"/>
          <w:color w:val="auto"/>
          <w:sz w:val="20"/>
          <w14:ligatures w14:val="standardContextual"/>
        </w:rPr>
        <w:t xml:space="preserve"> demonstrated that the integration of biological and chemical control can enhance suppression of </w:t>
      </w:r>
      <w:r w:rsidRPr="00D55902">
        <w:rPr>
          <w:i/>
          <w:iCs/>
          <w:snapToGrid w:val="0"/>
          <w:color w:val="auto"/>
          <w:sz w:val="20"/>
          <w14:ligatures w14:val="standardContextual"/>
        </w:rPr>
        <w:t>B. cockerelli</w:t>
      </w:r>
      <w:r w:rsidRPr="00D55902">
        <w:rPr>
          <w:snapToGrid w:val="0"/>
          <w:color w:val="auto"/>
          <w:sz w:val="20"/>
          <w14:ligatures w14:val="standardContextual"/>
        </w:rPr>
        <w:t xml:space="preserve"> populations without increasing resistance selection pressure. Such integration can reduce dependence on broad-spectrum insecticides, mitigate the risk of resistance development, and sustain long-term control efficacy in potato production systems affected by this pest </w:t>
      </w:r>
      <w:hyperlink r:id="rId92">
        <w:r w:rsidR="00BA1DA3" w:rsidRPr="00D55902">
          <w:rPr>
            <w:rStyle w:val="Hipervnculo"/>
            <w:snapToGrid w:val="0"/>
            <w:color w:val="auto"/>
            <w:sz w:val="20"/>
            <w:u w:val="none"/>
            <w14:ligatures w14:val="standardContextual"/>
          </w:rPr>
          <w:t>[17]</w:t>
        </w:r>
      </w:hyperlink>
      <w:r w:rsidRPr="00D55902">
        <w:rPr>
          <w:snapToGrid w:val="0"/>
          <w:color w:val="auto"/>
          <w:sz w:val="20"/>
          <w14:ligatures w14:val="standardContextual"/>
        </w:rPr>
        <w:t>.</w:t>
      </w:r>
    </w:p>
    <w:p w14:paraId="3E4CE2E2" w14:textId="0B7AC2BA" w:rsidR="0069638C" w:rsidRPr="00D55902" w:rsidRDefault="00E734F6" w:rsidP="00E734F6">
      <w:pPr>
        <w:adjustRightInd w:val="0"/>
        <w:snapToGrid w:val="0"/>
        <w:spacing w:before="240" w:after="60"/>
        <w:ind w:left="2608"/>
        <w:jc w:val="left"/>
        <w:outlineLvl w:val="1"/>
        <w:rPr>
          <w:bCs/>
          <w:i/>
          <w:snapToGrid w:val="0"/>
          <w:color w:val="auto"/>
          <w14:ligatures w14:val="standardContextual"/>
        </w:rPr>
      </w:pPr>
      <w:bookmarkStart w:id="68" w:name="Xca1209e46ce239300674d1095c6459242275244"/>
      <w:bookmarkEnd w:id="67"/>
      <w:r w:rsidRPr="00D55902">
        <w:rPr>
          <w:bCs/>
          <w:i/>
          <w:snapToGrid w:val="0"/>
          <w:color w:val="auto"/>
          <w14:ligatures w14:val="standardContextual"/>
        </w:rPr>
        <w:t xml:space="preserve">4.2. </w:t>
      </w:r>
      <w:r w:rsidR="0069638C" w:rsidRPr="00D55902">
        <w:rPr>
          <w:bCs/>
          <w:i/>
          <w:snapToGrid w:val="0"/>
          <w:color w:val="auto"/>
          <w14:ligatures w14:val="standardContextual"/>
        </w:rPr>
        <w:t>Symptomatology of Purple-Top Complex in Plants and Zebra Chip in Potato Tubers</w:t>
      </w:r>
    </w:p>
    <w:p w14:paraId="26A8CDF9" w14:textId="6A135AFC" w:rsidR="0069638C" w:rsidRPr="00D55902" w:rsidRDefault="0069638C" w:rsidP="00E734F6">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The analysis of the probability of purple-top complex occurrence revealed significant differences among treatments, with the chemical control (T1) exhibiting the lowest value (0.46). Since values closer to zero indicate the absence of symptom expression, this result reflects a reduced likelihood of symptom development compared with the untreated control (T0) and </w:t>
      </w:r>
      <w:r w:rsidRPr="00D55902">
        <w:rPr>
          <w:i/>
          <w:iCs/>
          <w:snapToGrid w:val="0"/>
          <w:color w:val="auto"/>
          <w14:ligatures w14:val="standardContextual"/>
        </w:rPr>
        <w:t>Beauveria bassiana</w:t>
      </w:r>
      <w:r w:rsidRPr="00D55902">
        <w:rPr>
          <w:snapToGrid w:val="0"/>
          <w:color w:val="auto"/>
          <w14:ligatures w14:val="standardContextual"/>
        </w:rPr>
        <w:t xml:space="preserve"> (T2). This suggests that the mode of action of T1</w:t>
      </w:r>
      <w:r w:rsidR="009B7682" w:rsidRPr="00D55902">
        <w:rPr>
          <w:snapToGrid w:val="0"/>
          <w:color w:val="auto"/>
          <w14:ligatures w14:val="standardContextual"/>
        </w:rPr>
        <w:t>—</w:t>
      </w:r>
      <w:r w:rsidRPr="00D55902">
        <w:rPr>
          <w:snapToGrid w:val="0"/>
          <w:color w:val="auto"/>
          <w14:ligatures w14:val="standardContextual"/>
        </w:rPr>
        <w:t>whether chemical or due to the synergistic combination of its active ingredients</w:t>
      </w:r>
      <w:r w:rsidR="009B7682" w:rsidRPr="00D55902">
        <w:rPr>
          <w:snapToGrid w:val="0"/>
          <w:color w:val="auto"/>
          <w14:ligatures w14:val="standardContextual"/>
        </w:rPr>
        <w:t>—</w:t>
      </w:r>
      <w:r w:rsidRPr="00D55902">
        <w:rPr>
          <w:snapToGrid w:val="0"/>
          <w:color w:val="auto"/>
          <w14:ligatures w14:val="standardContextual"/>
        </w:rPr>
        <w:t xml:space="preserve">was more effective in reducing the activity of the vector </w:t>
      </w:r>
      <w:r w:rsidRPr="00D55902">
        <w:rPr>
          <w:i/>
          <w:iCs/>
          <w:snapToGrid w:val="0"/>
          <w:color w:val="auto"/>
          <w14:ligatures w14:val="standardContextual"/>
        </w:rPr>
        <w:t>Bactericera cockerelli</w:t>
      </w:r>
      <w:r w:rsidRPr="00D55902">
        <w:rPr>
          <w:snapToGrid w:val="0"/>
          <w:color w:val="auto"/>
          <w14:ligatures w14:val="standardContextual"/>
        </w:rPr>
        <w:t xml:space="preserve"> or in limiting the expression of purple-top complex symptoms. Previous studies have demonstrated that a reduction in infection probability can be associated with interference in the feeding behavior of </w:t>
      </w:r>
      <w:r w:rsidRPr="00D55902">
        <w:rPr>
          <w:i/>
          <w:iCs/>
          <w:snapToGrid w:val="0"/>
          <w:color w:val="auto"/>
          <w14:ligatures w14:val="standardContextual"/>
        </w:rPr>
        <w:t>B. cockerelli</w:t>
      </w:r>
      <w:r w:rsidRPr="00D55902">
        <w:rPr>
          <w:snapToGrid w:val="0"/>
          <w:color w:val="auto"/>
          <w14:ligatures w14:val="standardContextual"/>
        </w:rPr>
        <w:t xml:space="preserve"> and a consequent decrease in the transmission rate of </w:t>
      </w:r>
      <w:r w:rsidRPr="00D55902">
        <w:rPr>
          <w:i/>
          <w:iCs/>
          <w:snapToGrid w:val="0"/>
          <w:color w:val="auto"/>
          <w14:ligatures w14:val="standardContextual"/>
        </w:rPr>
        <w:t>Candidatus Liberibacter solanacearum</w:t>
      </w:r>
      <w:r w:rsidRPr="00D55902">
        <w:rPr>
          <w:snapToGrid w:val="0"/>
          <w:color w:val="auto"/>
          <w14:ligatures w14:val="standardContextual"/>
        </w:rPr>
        <w:t xml:space="preserve"> between the host plant and the vector </w:t>
      </w:r>
      <w:hyperlink r:id="rId93">
        <w:r w:rsidR="00BA1DA3" w:rsidRPr="00D55902">
          <w:rPr>
            <w:rStyle w:val="Hipervnculo"/>
            <w:snapToGrid w:val="0"/>
            <w:color w:val="auto"/>
            <w:u w:val="none"/>
            <w14:ligatures w14:val="standardContextual"/>
          </w:rPr>
          <w:t>[11,62]</w:t>
        </w:r>
      </w:hyperlink>
      <w:r w:rsidRPr="00D55902">
        <w:rPr>
          <w:snapToGrid w:val="0"/>
          <w:color w:val="auto"/>
          <w14:ligatures w14:val="standardContextual"/>
        </w:rPr>
        <w:t>.</w:t>
      </w:r>
    </w:p>
    <w:p w14:paraId="34F28314" w14:textId="7254495E" w:rsidR="0069638C" w:rsidRPr="00D55902" w:rsidRDefault="0069638C" w:rsidP="00E734F6">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In turn, the application of the biological agent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(T4) resulted in a probability of symptom occurrence of 0.49, lower than T1, T2, and T3. Although the difference was statistically significant only when compared with the untreated control (T0), the reduction in purple-top symptomatology under this treatment was moderate, suggesting a trend toward a lower risk of symptom expression in plants. This effect could potentially be optimized through adjustments in application frequency or timing. The behavior observed in this study aligns with the findings of Mora et al. </w:t>
      </w:r>
      <w:hyperlink r:id="rId94">
        <w:r w:rsidR="00BA1DA3" w:rsidRPr="00D55902">
          <w:rPr>
            <w:rStyle w:val="Hipervnculo"/>
            <w:snapToGrid w:val="0"/>
            <w:color w:val="auto"/>
            <w:sz w:val="20"/>
            <w:u w:val="none"/>
            <w14:ligatures w14:val="standardContextual"/>
          </w:rPr>
          <w:t>[62]</w:t>
        </w:r>
      </w:hyperlink>
      <w:r w:rsidRPr="00D55902">
        <w:rPr>
          <w:snapToGrid w:val="0"/>
          <w:color w:val="auto"/>
          <w:sz w:val="20"/>
          <w14:ligatures w14:val="standardContextual"/>
        </w:rPr>
        <w:t>, who reported that water deficit conditions can alter host plant physiology and vector–pathogen interactions, thereby affecting the effectiveness of control strategies. Drought stress can modify plant physiological processes, alter vector feeding behavior, and influence disease progression</w:t>
      </w:r>
      <w:r w:rsidR="009B7682" w:rsidRPr="00D55902">
        <w:rPr>
          <w:snapToGrid w:val="0"/>
          <w:color w:val="auto"/>
          <w:sz w:val="20"/>
          <w14:ligatures w14:val="standardContextual"/>
        </w:rPr>
        <w:t>—</w:t>
      </w:r>
      <w:r w:rsidRPr="00D55902">
        <w:rPr>
          <w:snapToGrid w:val="0"/>
          <w:color w:val="auto"/>
          <w:sz w:val="20"/>
          <w14:ligatures w14:val="standardContextual"/>
        </w:rPr>
        <w:t>factors that likely contributed to the moderate symptom reduction observed in this treatment.</w:t>
      </w:r>
    </w:p>
    <w:p w14:paraId="569B63E4" w14:textId="31C34E15" w:rsidR="0069638C" w:rsidRPr="00D55902" w:rsidRDefault="0069638C" w:rsidP="00200F4C">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Regarding disease incidence, no significant differences were detected among treatments (</w:t>
      </w:r>
      <w:r w:rsidR="005221B7" w:rsidRPr="00D55902">
        <w:rPr>
          <w:i/>
          <w:snapToGrid w:val="0"/>
          <w:color w:val="auto"/>
          <w:sz w:val="20"/>
          <w14:ligatures w14:val="standardContextual"/>
        </w:rPr>
        <w:t>p</w:t>
      </w:r>
      <w:r w:rsidRPr="00D55902">
        <w:rPr>
          <w:snapToGrid w:val="0"/>
          <w:color w:val="auto"/>
          <w:sz w:val="20"/>
          <w14:ligatures w14:val="standardContextual"/>
        </w:rPr>
        <w:t xml:space="preserve"> = 0.778). However,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(T4) exhibited the lowest incidence rate (56.60%) compared with the other treatments, which presented higher percentages and, consequently, a greater risk of zebra chip symptom expression in tubers. Although this difference was not statistically significant, it may hold agronomic relevance, as values approaching 100% indicate a high probability of visible damage and significant losses in commercial quality </w:t>
      </w:r>
      <w:hyperlink r:id="rId95">
        <w:r w:rsidR="00BA1DA3" w:rsidRPr="00D55902">
          <w:rPr>
            <w:rStyle w:val="Hipervnculo"/>
            <w:snapToGrid w:val="0"/>
            <w:color w:val="auto"/>
            <w:sz w:val="20"/>
            <w:u w:val="none"/>
            <w14:ligatures w14:val="standardContextual"/>
          </w:rPr>
          <w:t>[36]</w:t>
        </w:r>
      </w:hyperlink>
      <w:r w:rsidRPr="00D55902">
        <w:rPr>
          <w:snapToGrid w:val="0"/>
          <w:color w:val="auto"/>
          <w:sz w:val="20"/>
          <w14:ligatures w14:val="standardContextual"/>
        </w:rPr>
        <w:t xml:space="preserve">. Additionally, Stoop et al. </w:t>
      </w:r>
      <w:hyperlink r:id="rId96">
        <w:r w:rsidR="00BA1DA3" w:rsidRPr="00D55902">
          <w:rPr>
            <w:rStyle w:val="Hipervnculo"/>
            <w:snapToGrid w:val="0"/>
            <w:color w:val="auto"/>
            <w:sz w:val="20"/>
            <w:u w:val="none"/>
            <w14:ligatures w14:val="standardContextual"/>
          </w:rPr>
          <w:t>[63]</w:t>
        </w:r>
      </w:hyperlink>
      <w:r w:rsidRPr="00D55902">
        <w:rPr>
          <w:snapToGrid w:val="0"/>
          <w:color w:val="auto"/>
          <w:sz w:val="20"/>
          <w14:ligatures w14:val="standardContextual"/>
        </w:rPr>
        <w:t xml:space="preserve"> noted that, under field conditions, environmental variability can often mask statistical effects, even when the agronomic impacts are evident to growers.</w:t>
      </w:r>
    </w:p>
    <w:p w14:paraId="22540290" w14:textId="1354C305" w:rsidR="0069638C" w:rsidRPr="00D55902" w:rsidRDefault="0069638C" w:rsidP="00200F4C">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The joint interpretation of the probability of purple-top complex occurrence and the incidence rate of zebra chip (ZC) suggests that the chemical control (T1) is the most promising treatment for reducing the likelihood of purple-top symptom expression, whereas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(T4) may contribute to lowering the incidence of tuber symptoms. Similar results were reported by </w:t>
      </w:r>
      <w:r w:rsidRPr="0043456C">
        <w:rPr>
          <w:snapToGrid w:val="0"/>
          <w:color w:val="auto"/>
          <w:sz w:val="20"/>
          <w:u w:color="8969CD"/>
          <w14:ligatures w14:val="standardContextual"/>
        </w:rPr>
        <w:t>Greenway &amp; Rondon</w:t>
      </w:r>
      <w:r w:rsidRPr="00D55902">
        <w:rPr>
          <w:snapToGrid w:val="0"/>
          <w:color w:val="auto"/>
          <w:sz w:val="20"/>
          <w14:ligatures w14:val="standardContextual"/>
        </w:rPr>
        <w:t xml:space="preserve"> </w:t>
      </w:r>
      <w:hyperlink r:id="rId97">
        <w:r w:rsidR="00BA1DA3" w:rsidRPr="00D55902">
          <w:rPr>
            <w:rStyle w:val="Hipervnculo"/>
            <w:snapToGrid w:val="0"/>
            <w:color w:val="auto"/>
            <w:sz w:val="20"/>
            <w:u w:val="none"/>
            <w14:ligatures w14:val="standardContextual"/>
          </w:rPr>
          <w:t>[37]</w:t>
        </w:r>
      </w:hyperlink>
      <w:r w:rsidRPr="00D55902">
        <w:rPr>
          <w:snapToGrid w:val="0"/>
          <w:color w:val="auto"/>
          <w:sz w:val="20"/>
          <w14:ligatures w14:val="standardContextual"/>
        </w:rPr>
        <w:t xml:space="preserve">, who emphasized that even in </w:t>
      </w:r>
      <w:r w:rsidRPr="00D55902">
        <w:rPr>
          <w:snapToGrid w:val="0"/>
          <w:color w:val="auto"/>
          <w:sz w:val="20"/>
          <w14:ligatures w14:val="standardContextual"/>
        </w:rPr>
        <w:lastRenderedPageBreak/>
        <w:t>the absence of statistical significance, consistent reductions observed under field conditions can be highly relevant for integrated pest management (IPM) programs.</w:t>
      </w:r>
    </w:p>
    <w:p w14:paraId="0BF314E6" w14:textId="0C88B8F5" w:rsidR="0069638C" w:rsidRPr="00D55902" w:rsidRDefault="0069638C" w:rsidP="00200F4C">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These findings are critical for field-level decision-making: low values of probability and incidence represent a reduced phytosanitary and economic risk, whereas high values indicate the need for immediate implementation of control measures. It is worth highlighting that </w:t>
      </w:r>
      <w:r w:rsidRPr="00D55902">
        <w:rPr>
          <w:i/>
          <w:iCs/>
          <w:snapToGrid w:val="0"/>
          <w:color w:val="auto"/>
          <w:sz w:val="20"/>
          <w14:ligatures w14:val="standardContextual"/>
        </w:rPr>
        <w:t>Bactericera cockerelli</w:t>
      </w:r>
      <w:r w:rsidRPr="00D55902">
        <w:rPr>
          <w:snapToGrid w:val="0"/>
          <w:color w:val="auto"/>
          <w:sz w:val="20"/>
          <w14:ligatures w14:val="standardContextual"/>
        </w:rPr>
        <w:t xml:space="preserve"> (Šulc) is the primary vector responsible for transmitting </w:t>
      </w:r>
      <w:r w:rsidRPr="00D55902">
        <w:rPr>
          <w:i/>
          <w:iCs/>
          <w:snapToGrid w:val="0"/>
          <w:color w:val="auto"/>
          <w:sz w:val="20"/>
          <w14:ligatures w14:val="standardContextual"/>
        </w:rPr>
        <w:t>Candidatus Liberibacter solanacearum</w:t>
      </w:r>
      <w:r w:rsidRPr="00D55902">
        <w:rPr>
          <w:snapToGrid w:val="0"/>
          <w:color w:val="auto"/>
          <w:sz w:val="20"/>
          <w14:ligatures w14:val="standardContextual"/>
        </w:rPr>
        <w:t xml:space="preserve"> (CLso), the etiological agent associated with zebra chip disease, as documented in studies conducted in other regions of North America and Europe </w:t>
      </w:r>
      <w:hyperlink r:id="rId98">
        <w:r w:rsidR="00BA1DA3" w:rsidRPr="00D55902">
          <w:rPr>
            <w:rStyle w:val="Hipervnculo"/>
            <w:snapToGrid w:val="0"/>
            <w:color w:val="auto"/>
            <w:sz w:val="20"/>
            <w:u w:val="none"/>
            <w14:ligatures w14:val="standardContextual"/>
          </w:rPr>
          <w:t>[14,32]</w:t>
        </w:r>
      </w:hyperlink>
      <w:r w:rsidR="00BA1DA3" w:rsidRPr="00D55902">
        <w:rPr>
          <w:snapToGrid w:val="0"/>
          <w:color w:val="auto"/>
          <w:sz w:val="20"/>
          <w14:ligatures w14:val="standardContextual"/>
        </w:rPr>
        <w:t>.</w:t>
      </w:r>
    </w:p>
    <w:p w14:paraId="07757315" w14:textId="05749BDC" w:rsidR="0069638C" w:rsidRPr="00D55902" w:rsidRDefault="00E462D2" w:rsidP="00E462D2">
      <w:pPr>
        <w:adjustRightInd w:val="0"/>
        <w:snapToGrid w:val="0"/>
        <w:spacing w:before="240" w:after="60"/>
        <w:ind w:left="2608"/>
        <w:jc w:val="left"/>
        <w:outlineLvl w:val="1"/>
        <w:rPr>
          <w:bCs/>
          <w:i/>
          <w:snapToGrid w:val="0"/>
          <w:color w:val="auto"/>
          <w14:ligatures w14:val="standardContextual"/>
        </w:rPr>
      </w:pPr>
      <w:bookmarkStart w:id="69" w:name="X3702b17b6f0eed37f0293d53c4ae5da21d21319"/>
      <w:bookmarkEnd w:id="68"/>
      <w:r w:rsidRPr="00D55902">
        <w:rPr>
          <w:bCs/>
          <w:i/>
          <w:snapToGrid w:val="0"/>
          <w:color w:val="auto"/>
          <w14:ligatures w14:val="standardContextual"/>
        </w:rPr>
        <w:t xml:space="preserve">4.3. </w:t>
      </w:r>
      <w:r w:rsidR="0069638C" w:rsidRPr="00D55902">
        <w:rPr>
          <w:bCs/>
          <w:i/>
          <w:snapToGrid w:val="0"/>
          <w:color w:val="auto"/>
          <w14:ligatures w14:val="standardContextual"/>
        </w:rPr>
        <w:t>Influence on Yield and Commercial Quality of Tubers</w:t>
      </w:r>
    </w:p>
    <w:p w14:paraId="3FCC9098" w14:textId="42242117" w:rsidR="0069638C" w:rsidRPr="00D55902" w:rsidRDefault="0069638C" w:rsidP="00E462D2">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The results showed that the chemical control (T1) achieved the highest yield, both in tuber weight and number per plant, significantly outperforming all other treatments. This behavior can be attributed to the greater efficacy of the product combining thiamethoxam and lambda-cyhalothrin, supported by the rotational use of insecticides containing abamectin and imidacloprid, as described in the methodology. These active ingredients exerted a direct effect on reducing </w:t>
      </w:r>
      <w:r w:rsidRPr="00D55902">
        <w:rPr>
          <w:i/>
          <w:iCs/>
          <w:snapToGrid w:val="0"/>
          <w:color w:val="auto"/>
          <w14:ligatures w14:val="standardContextual"/>
        </w:rPr>
        <w:t>Bactericera cockerelli</w:t>
      </w:r>
      <w:r w:rsidRPr="00D55902">
        <w:rPr>
          <w:snapToGrid w:val="0"/>
          <w:color w:val="auto"/>
          <w14:ligatures w14:val="standardContextual"/>
        </w:rPr>
        <w:t xml:space="preserve"> pressure, thereby minimizing physiological damage and promoting tuber development. The products used are listed in Annex 2 of the Resolución Jefatural Nº D000141-2024-MIDAGRI-SENASA-JN, which recommends their strategic application for chemical control </w:t>
      </w:r>
      <w:hyperlink r:id="rId99">
        <w:r w:rsidR="00BA1DA3" w:rsidRPr="00D55902">
          <w:rPr>
            <w:rStyle w:val="Hipervnculo"/>
            <w:snapToGrid w:val="0"/>
            <w:color w:val="auto"/>
            <w:u w:val="none"/>
            <w14:ligatures w14:val="standardContextual"/>
          </w:rPr>
          <w:t>[29]</w:t>
        </w:r>
      </w:hyperlink>
      <w:r w:rsidRPr="00D55902">
        <w:rPr>
          <w:snapToGrid w:val="0"/>
          <w:color w:val="auto"/>
          <w14:ligatures w14:val="standardContextual"/>
        </w:rPr>
        <w:t xml:space="preserve">. However, despite this relative advantage, the absolute values of tuber weight and number remained well below the expected yields for the UNICA variety under optimal conditions </w:t>
      </w:r>
      <w:hyperlink r:id="rId100">
        <w:r w:rsidR="00BA1DA3" w:rsidRPr="00D55902">
          <w:rPr>
            <w:rStyle w:val="Hipervnculo"/>
            <w:snapToGrid w:val="0"/>
            <w:color w:val="auto"/>
            <w:u w:val="none"/>
            <w14:ligatures w14:val="standardContextual"/>
          </w:rPr>
          <w:t>[34]</w:t>
        </w:r>
      </w:hyperlink>
      <w:r w:rsidRPr="00D55902">
        <w:rPr>
          <w:snapToGrid w:val="0"/>
          <w:color w:val="auto"/>
          <w14:ligatures w14:val="standardContextual"/>
        </w:rPr>
        <w:t xml:space="preserve">. This suggests that the persistence of the pest still limited the productive potential of the crop. The low yields observed in this study may also be attributed to the limited water availability during critical stages such as tuber initiation, which directly affects both tuber size and number </w:t>
      </w:r>
      <w:hyperlink r:id="rId101">
        <w:r w:rsidR="00BA1DA3" w:rsidRPr="00D55902">
          <w:rPr>
            <w:rStyle w:val="Hipervnculo"/>
            <w:snapToGrid w:val="0"/>
            <w:color w:val="auto"/>
            <w:u w:val="none"/>
            <w14:ligatures w14:val="standardContextual"/>
          </w:rPr>
          <w:t>[64]</w:t>
        </w:r>
      </w:hyperlink>
      <w:r w:rsidRPr="00D55902">
        <w:rPr>
          <w:snapToGrid w:val="0"/>
          <w:color w:val="auto"/>
          <w14:ligatures w14:val="standardContextual"/>
        </w:rPr>
        <w:t xml:space="preserve">. Under water deficit conditions, reductions in photosynthetic activity and alterations in the partitioning of photoassimilates toward storage organs result in fewer and smaller tubers </w:t>
      </w:r>
      <w:hyperlink r:id="rId102">
        <w:r w:rsidR="00BA1DA3" w:rsidRPr="00D55902">
          <w:rPr>
            <w:rStyle w:val="Hipervnculo"/>
            <w:snapToGrid w:val="0"/>
            <w:color w:val="auto"/>
            <w:u w:val="none"/>
            <w14:ligatures w14:val="standardContextual"/>
          </w:rPr>
          <w:t>[65]</w:t>
        </w:r>
      </w:hyperlink>
      <w:r w:rsidRPr="00D55902">
        <w:rPr>
          <w:snapToGrid w:val="0"/>
          <w:color w:val="auto"/>
          <w14:ligatures w14:val="standardContextual"/>
        </w:rPr>
        <w:t>, even when biotic stress</w:t>
      </w:r>
      <w:r w:rsidR="009B7682" w:rsidRPr="00D55902">
        <w:rPr>
          <w:snapToGrid w:val="0"/>
          <w:color w:val="auto"/>
          <w14:ligatures w14:val="standardContextual"/>
        </w:rPr>
        <w:t>—</w:t>
      </w:r>
      <w:r w:rsidRPr="00D55902">
        <w:rPr>
          <w:snapToGrid w:val="0"/>
          <w:color w:val="auto"/>
          <w14:ligatures w14:val="standardContextual"/>
        </w:rPr>
        <w:t>such as psyllid infestation</w:t>
      </w:r>
      <w:r w:rsidR="009B7682" w:rsidRPr="00D55902">
        <w:rPr>
          <w:snapToGrid w:val="0"/>
          <w:color w:val="auto"/>
          <w14:ligatures w14:val="standardContextual"/>
        </w:rPr>
        <w:t>—</w:t>
      </w:r>
      <w:r w:rsidRPr="00D55902">
        <w:rPr>
          <w:snapToGrid w:val="0"/>
          <w:color w:val="auto"/>
          <w14:ligatures w14:val="standardContextual"/>
        </w:rPr>
        <w:t>has been effectively controlled.</w:t>
      </w:r>
    </w:p>
    <w:p w14:paraId="25D3F841" w14:textId="59768BE0" w:rsidR="0069638C" w:rsidRPr="00D55902" w:rsidRDefault="0069638C" w:rsidP="00E462D2">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In contrast, the treatments with entomopathogenic fungi</w:t>
      </w:r>
      <w:r w:rsidR="009B7682" w:rsidRPr="00D55902">
        <w:rPr>
          <w:snapToGrid w:val="0"/>
          <w:color w:val="auto"/>
          <w:sz w:val="20"/>
          <w14:ligatures w14:val="standardContextual"/>
        </w:rPr>
        <w:t>—</w:t>
      </w:r>
      <w:r w:rsidRPr="00D55902">
        <w:rPr>
          <w:i/>
          <w:iCs/>
          <w:snapToGrid w:val="0"/>
          <w:color w:val="auto"/>
          <w:sz w:val="20"/>
          <w14:ligatures w14:val="standardContextual"/>
        </w:rPr>
        <w:t>Beauveria bassiana</w:t>
      </w:r>
      <w:r w:rsidRPr="00D55902">
        <w:rPr>
          <w:snapToGrid w:val="0"/>
          <w:color w:val="auto"/>
          <w:sz w:val="20"/>
          <w14:ligatures w14:val="standardContextual"/>
        </w:rPr>
        <w:t xml:space="preserve"> (T2), </w:t>
      </w:r>
      <w:r w:rsidRPr="00D55902">
        <w:rPr>
          <w:i/>
          <w:iCs/>
          <w:snapToGrid w:val="0"/>
          <w:color w:val="auto"/>
          <w:sz w:val="20"/>
          <w14:ligatures w14:val="standardContextual"/>
        </w:rPr>
        <w:t>Paecilomyces lilacinus</w:t>
      </w:r>
      <w:r w:rsidRPr="00D55902">
        <w:rPr>
          <w:snapToGrid w:val="0"/>
          <w:color w:val="auto"/>
          <w:sz w:val="20"/>
          <w14:ligatures w14:val="standardContextual"/>
        </w:rPr>
        <w:t xml:space="preserve"> (T3), and </w:t>
      </w:r>
      <w:r w:rsidRPr="00D55902">
        <w:rPr>
          <w:i/>
          <w:iCs/>
          <w:snapToGrid w:val="0"/>
          <w:color w:val="auto"/>
          <w:sz w:val="20"/>
          <w14:ligatures w14:val="standardContextual"/>
        </w:rPr>
        <w:t>Metarhizium anisopliae</w:t>
      </w:r>
      <w:r w:rsidRPr="00D55902">
        <w:rPr>
          <w:snapToGrid w:val="0"/>
          <w:color w:val="auto"/>
          <w:sz w:val="20"/>
          <w14:ligatures w14:val="standardContextual"/>
        </w:rPr>
        <w:t xml:space="preserve"> (T4)</w:t>
      </w:r>
      <w:r w:rsidR="009B7682" w:rsidRPr="00D55902">
        <w:rPr>
          <w:snapToGrid w:val="0"/>
          <w:color w:val="auto"/>
          <w:sz w:val="20"/>
          <w14:ligatures w14:val="standardContextual"/>
        </w:rPr>
        <w:t>—</w:t>
      </w:r>
      <w:r w:rsidRPr="00D55902">
        <w:rPr>
          <w:snapToGrid w:val="0"/>
          <w:color w:val="auto"/>
          <w:sz w:val="20"/>
          <w14:ligatures w14:val="standardContextual"/>
        </w:rPr>
        <w:t xml:space="preserve">showed relatively low and statistically similar yields among them. Although their performance was lower than that of the chemical control (T1), they still produced higher yields compared with the untreated control (T0), indicating that these agents exerted a certain degree of pest suppression and partially mitigated yield losses. The reduced productive response observed in the fungal treatments may be related to their strong dependence on environmental factors for conidial germination and sporulation </w:t>
      </w:r>
      <w:hyperlink r:id="rId103">
        <w:r w:rsidR="00BA1DA3" w:rsidRPr="00D55902">
          <w:rPr>
            <w:rStyle w:val="Hipervnculo"/>
            <w:snapToGrid w:val="0"/>
            <w:color w:val="auto"/>
            <w:sz w:val="20"/>
            <w:u w:val="none"/>
            <w14:ligatures w14:val="standardContextual"/>
          </w:rPr>
          <w:t>[60]</w:t>
        </w:r>
      </w:hyperlink>
      <w:r w:rsidRPr="00D55902">
        <w:rPr>
          <w:snapToGrid w:val="0"/>
          <w:color w:val="auto"/>
          <w:sz w:val="20"/>
          <w14:ligatures w14:val="standardContextual"/>
        </w:rPr>
        <w:t xml:space="preserve">, as well as the possible recolonization of the psyllid population during the crop’s phenological cycle </w:t>
      </w:r>
      <w:hyperlink r:id="rId104">
        <w:r w:rsidR="00BA1DA3" w:rsidRPr="00D55902">
          <w:rPr>
            <w:rStyle w:val="Hipervnculo"/>
            <w:snapToGrid w:val="0"/>
            <w:color w:val="auto"/>
            <w:sz w:val="20"/>
            <w:u w:val="none"/>
            <w14:ligatures w14:val="standardContextual"/>
          </w:rPr>
          <w:t>[40]</w:t>
        </w:r>
      </w:hyperlink>
      <w:r w:rsidRPr="00D55902">
        <w:rPr>
          <w:snapToGrid w:val="0"/>
          <w:color w:val="auto"/>
          <w:sz w:val="20"/>
          <w14:ligatures w14:val="standardContextual"/>
        </w:rPr>
        <w:t>. The combined interaction of the vector and the bacterium constitutes a key factor contributing to yield reduction and deterioration of tuber quality, as evidenced by the visible brown streaking and necrotic patches observed in the harvested tubers.</w:t>
      </w:r>
    </w:p>
    <w:p w14:paraId="4FE791B5" w14:textId="42CE0C3F" w:rsidR="0069638C" w:rsidRPr="00D55902" w:rsidRDefault="0069638C" w:rsidP="00E462D2">
      <w:pPr>
        <w:pStyle w:val="Textoindependiente"/>
        <w:adjustRightInd w:val="0"/>
        <w:snapToGrid w:val="0"/>
        <w:spacing w:after="0" w:line="280" w:lineRule="atLeast"/>
        <w:ind w:left="2608" w:firstLine="425"/>
        <w:rPr>
          <w:snapToGrid w:val="0"/>
          <w:color w:val="auto"/>
          <w:sz w:val="20"/>
          <w14:ligatures w14:val="standardContextual"/>
        </w:rPr>
      </w:pPr>
      <w:r w:rsidRPr="00D55902">
        <w:rPr>
          <w:snapToGrid w:val="0"/>
          <w:color w:val="auto"/>
          <w:sz w:val="20"/>
          <w14:ligatures w14:val="standardContextual"/>
        </w:rPr>
        <w:t xml:space="preserve">To date, no commercial potato varieties have been identified that exhibit complete resistance to the psyllid </w:t>
      </w:r>
      <w:r w:rsidRPr="00D55902">
        <w:rPr>
          <w:i/>
          <w:iCs/>
          <w:snapToGrid w:val="0"/>
          <w:color w:val="auto"/>
          <w:sz w:val="20"/>
          <w14:ligatures w14:val="standardContextual"/>
        </w:rPr>
        <w:t>Bactericera cockerelli</w:t>
      </w:r>
      <w:r w:rsidRPr="00D55902">
        <w:rPr>
          <w:snapToGrid w:val="0"/>
          <w:color w:val="auto"/>
          <w:sz w:val="20"/>
          <w14:ligatures w14:val="standardContextual"/>
        </w:rPr>
        <w:t xml:space="preserve"> or to zebra chip disease caused by </w:t>
      </w:r>
      <w:r w:rsidRPr="00D55902">
        <w:rPr>
          <w:i/>
          <w:iCs/>
          <w:snapToGrid w:val="0"/>
          <w:color w:val="auto"/>
          <w:sz w:val="20"/>
          <w14:ligatures w14:val="standardContextual"/>
        </w:rPr>
        <w:t>Candidatus Liberibacter solanacearum</w:t>
      </w:r>
      <w:r w:rsidRPr="00D55902">
        <w:rPr>
          <w:snapToGrid w:val="0"/>
          <w:color w:val="auto"/>
          <w:sz w:val="20"/>
          <w14:ligatures w14:val="standardContextual"/>
        </w:rPr>
        <w:t xml:space="preserve"> </w:t>
      </w:r>
      <w:hyperlink r:id="rId105">
        <w:r w:rsidR="00BA1DA3" w:rsidRPr="00D55902">
          <w:rPr>
            <w:rStyle w:val="Hipervnculo"/>
            <w:snapToGrid w:val="0"/>
            <w:color w:val="auto"/>
            <w:sz w:val="20"/>
            <w:u w:val="none"/>
            <w14:ligatures w14:val="standardContextual"/>
          </w:rPr>
          <w:t>[33,36,45]</w:t>
        </w:r>
      </w:hyperlink>
      <w:r w:rsidRPr="00D55902">
        <w:rPr>
          <w:snapToGrid w:val="0"/>
          <w:color w:val="auto"/>
          <w:sz w:val="20"/>
          <w14:ligatures w14:val="standardContextual"/>
        </w:rPr>
        <w:t xml:space="preserve">. Although some genotypes have shown lower symptom incidence or reduced tuber damage, these responses are generally regarded as partial tolerance or avoidance rather than true resistance. Such mechanisms may be associated with specific plant traits, including trichome density, leaf architecture, the presence of secondary metabolites with deterrent or antibiotic properties, or phenological patterns that shorten the exposure period to the pest </w:t>
      </w:r>
      <w:hyperlink r:id="rId106">
        <w:r w:rsidR="00BA1DA3" w:rsidRPr="00D55902">
          <w:rPr>
            <w:rStyle w:val="Hipervnculo"/>
            <w:snapToGrid w:val="0"/>
            <w:color w:val="auto"/>
            <w:sz w:val="20"/>
            <w:u w:val="none"/>
            <w14:ligatures w14:val="standardContextual"/>
          </w:rPr>
          <w:t>[11]</w:t>
        </w:r>
      </w:hyperlink>
      <w:r w:rsidRPr="00D55902">
        <w:rPr>
          <w:snapToGrid w:val="0"/>
          <w:color w:val="auto"/>
          <w:sz w:val="20"/>
          <w14:ligatures w14:val="standardContextual"/>
        </w:rPr>
        <w:t>. It is important to note that effective vector control alone does not guarantee the complete absence of purple-top complex symptoms, nor does it prevent the occurrence of zebra chip in potato tubers.</w:t>
      </w:r>
      <w:bookmarkEnd w:id="69"/>
    </w:p>
    <w:p w14:paraId="01CD9A29" w14:textId="464B50B4" w:rsidR="0069638C" w:rsidRPr="00D55902" w:rsidRDefault="00555AC6" w:rsidP="00555AC6">
      <w:pPr>
        <w:adjustRightInd w:val="0"/>
        <w:snapToGrid w:val="0"/>
        <w:spacing w:before="240" w:after="60"/>
        <w:ind w:left="2608"/>
        <w:jc w:val="left"/>
        <w:outlineLvl w:val="1"/>
        <w:rPr>
          <w:bCs/>
          <w:i/>
          <w:snapToGrid w:val="0"/>
          <w:color w:val="auto"/>
          <w14:ligatures w14:val="standardContextual"/>
        </w:rPr>
      </w:pPr>
      <w:bookmarkStart w:id="70" w:name="limitations-and-perspectives"/>
      <w:r w:rsidRPr="00D55902">
        <w:rPr>
          <w:bCs/>
          <w:i/>
          <w:snapToGrid w:val="0"/>
          <w:color w:val="auto"/>
          <w14:ligatures w14:val="standardContextual"/>
        </w:rPr>
        <w:lastRenderedPageBreak/>
        <w:t xml:space="preserve">4.4. </w:t>
      </w:r>
      <w:r w:rsidR="0069638C" w:rsidRPr="00D55902">
        <w:rPr>
          <w:bCs/>
          <w:i/>
          <w:snapToGrid w:val="0"/>
          <w:color w:val="auto"/>
          <w14:ligatures w14:val="standardContextual"/>
        </w:rPr>
        <w:t>Limitations and Perspectives</w:t>
      </w:r>
    </w:p>
    <w:p w14:paraId="479FBC5C" w14:textId="65ABBCCA" w:rsidR="0069638C" w:rsidRPr="00D55902" w:rsidRDefault="0069638C" w:rsidP="00555AC6">
      <w:pPr>
        <w:adjustRightInd w:val="0"/>
        <w:snapToGrid w:val="0"/>
        <w:ind w:left="2608" w:firstLine="425"/>
        <w:rPr>
          <w:i/>
          <w:iCs/>
          <w:snapToGrid w:val="0"/>
          <w:color w:val="auto"/>
          <w14:ligatures w14:val="standardContextual"/>
        </w:rPr>
      </w:pPr>
      <w:r w:rsidRPr="00D55902">
        <w:rPr>
          <w:snapToGrid w:val="0"/>
          <w:color w:val="auto"/>
          <w14:ligatures w14:val="standardContextual"/>
        </w:rPr>
        <w:t xml:space="preserve">Regarding the productive impact, it is necessary to evaluate complementary strategies, such as adjusting the timing of the first application of biological control strains and assessing their performance across different cropping seasons. Since this study represents one of the first field-based investigations on the purple-top complex in Peru, certain limitations were encountered in advancing the epidemiological understanding of zebra chip (ZC). The transfer of infected plant material to external laboratories for diagnostic purposes is currently restricted under national phytosanitary regulations </w:t>
      </w:r>
      <w:hyperlink r:id="rId107">
        <w:r w:rsidR="00BA1DA3" w:rsidRPr="00D55902">
          <w:rPr>
            <w:rStyle w:val="Hipervnculo"/>
            <w:snapToGrid w:val="0"/>
            <w:color w:val="auto"/>
            <w:u w:val="none"/>
            <w14:ligatures w14:val="standardContextual"/>
          </w:rPr>
          <w:t>[29]</w:t>
        </w:r>
      </w:hyperlink>
      <w:r w:rsidRPr="00D55902">
        <w:rPr>
          <w:snapToGrid w:val="0"/>
          <w:color w:val="auto"/>
          <w14:ligatures w14:val="standardContextual"/>
        </w:rPr>
        <w:t xml:space="preserve">. Nevertheless, the weekly monitoring approach employed for the vector insect provided a reliable estimation of the population dynamics throughout the potato crop’s vegetative cycle. In addition, the morphological evaluation of purple-top complex symptoms and zebra chip presence in tubers proved to be a practical and applicable field strategy for estimating disease incidence. This approach, when complemented by molecular assays for the detection of </w:t>
      </w:r>
      <w:r w:rsidRPr="00D55902">
        <w:rPr>
          <w:i/>
          <w:iCs/>
          <w:snapToGrid w:val="0"/>
          <w:color w:val="auto"/>
          <w14:ligatures w14:val="standardContextual"/>
        </w:rPr>
        <w:t>Candidatus Liberibacter solanacearum</w:t>
      </w:r>
      <w:r w:rsidRPr="00D55902">
        <w:rPr>
          <w:snapToGrid w:val="0"/>
          <w:color w:val="auto"/>
          <w14:ligatures w14:val="standardContextual"/>
        </w:rPr>
        <w:t xml:space="preserve">, would yield a more accurate estimation of zebra chip incidence in potato-producing areas currently affected by </w:t>
      </w:r>
      <w:r w:rsidRPr="00D55902">
        <w:rPr>
          <w:i/>
          <w:iCs/>
          <w:snapToGrid w:val="0"/>
          <w:color w:val="auto"/>
          <w14:ligatures w14:val="standardContextual"/>
        </w:rPr>
        <w:t>Bactericera cockerelli.</w:t>
      </w:r>
      <w:bookmarkEnd w:id="66"/>
      <w:bookmarkEnd w:id="70"/>
    </w:p>
    <w:p w14:paraId="5609E85E" w14:textId="397B2A79" w:rsidR="0069638C" w:rsidRPr="00D55902" w:rsidRDefault="0069638C" w:rsidP="00555AC6">
      <w:pPr>
        <w:adjustRightInd w:val="0"/>
        <w:snapToGrid w:val="0"/>
        <w:ind w:left="2608" w:firstLine="425"/>
        <w:rPr>
          <w:snapToGrid w:val="0"/>
          <w:color w:val="auto"/>
          <w14:ligatures w14:val="standardContextual"/>
        </w:rPr>
      </w:pPr>
      <w:r w:rsidRPr="00D55902">
        <w:rPr>
          <w:snapToGrid w:val="0"/>
          <w:color w:val="auto"/>
          <w14:ligatures w14:val="standardContextual"/>
        </w:rPr>
        <w:t>The viability of the conidia was not verified in this study; therefore, we recommend conducting this type of control through a germination test in the laboratory.</w:t>
      </w:r>
    </w:p>
    <w:p w14:paraId="552451E9" w14:textId="77902ECF" w:rsidR="0069638C" w:rsidRPr="00D55902" w:rsidRDefault="00D67367" w:rsidP="00D67367">
      <w:pPr>
        <w:adjustRightInd w:val="0"/>
        <w:snapToGrid w:val="0"/>
        <w:spacing w:before="240" w:after="60"/>
        <w:ind w:left="2608"/>
        <w:jc w:val="left"/>
        <w:outlineLvl w:val="0"/>
        <w:rPr>
          <w:b/>
          <w:bCs/>
          <w:snapToGrid w:val="0"/>
          <w:color w:val="auto"/>
          <w:sz w:val="24"/>
          <w:szCs w:val="24"/>
          <w14:ligatures w14:val="standardContextual"/>
        </w:rPr>
      </w:pPr>
      <w:bookmarkStart w:id="71" w:name="conclusions"/>
      <w:r w:rsidRPr="00D55902">
        <w:rPr>
          <w:b/>
          <w:bCs/>
          <w:snapToGrid w:val="0"/>
          <w:color w:val="auto"/>
          <w:sz w:val="24"/>
          <w:szCs w:val="24"/>
          <w14:ligatures w14:val="standardContextual"/>
        </w:rPr>
        <w:t xml:space="preserve">5. </w:t>
      </w:r>
      <w:r w:rsidR="0069638C" w:rsidRPr="00D55902">
        <w:rPr>
          <w:b/>
          <w:bCs/>
          <w:snapToGrid w:val="0"/>
          <w:color w:val="auto"/>
          <w:sz w:val="24"/>
          <w:szCs w:val="24"/>
          <w14:ligatures w14:val="standardContextual"/>
        </w:rPr>
        <w:t>Conclusions</w:t>
      </w:r>
    </w:p>
    <w:p w14:paraId="6D6749D5" w14:textId="77777777" w:rsidR="0069638C" w:rsidRPr="00D55902" w:rsidRDefault="0069638C" w:rsidP="00D67367">
      <w:pPr>
        <w:adjustRightInd w:val="0"/>
        <w:snapToGrid w:val="0"/>
        <w:ind w:left="2608" w:firstLine="425"/>
        <w:rPr>
          <w:snapToGrid w:val="0"/>
          <w:color w:val="auto"/>
          <w14:ligatures w14:val="standardContextual"/>
        </w:rPr>
      </w:pPr>
      <w:r w:rsidRPr="00D55902">
        <w:rPr>
          <w:snapToGrid w:val="0"/>
          <w:color w:val="auto"/>
          <w14:ligatures w14:val="standardContextual"/>
        </w:rPr>
        <w:t xml:space="preserve">Based on the results obtained, the psyllid </w:t>
      </w:r>
      <w:r w:rsidRPr="00D55902">
        <w:rPr>
          <w:i/>
          <w:iCs/>
          <w:snapToGrid w:val="0"/>
          <w:color w:val="auto"/>
          <w14:ligatures w14:val="standardContextual"/>
        </w:rPr>
        <w:t>Bactericera cockerelli</w:t>
      </w:r>
      <w:r w:rsidRPr="00D55902">
        <w:rPr>
          <w:snapToGrid w:val="0"/>
          <w:color w:val="auto"/>
          <w14:ligatures w14:val="standardContextual"/>
        </w:rPr>
        <w:t xml:space="preserve"> exhibited lower mortality under biological treatments compared with chemical control (T1), and water deficit conditions appeared to favor its persistence and damage potential. The symptom probability associated with the purple-top complex (46%) and the incidence of zebra chip disease (60.60%) were lowest under T1, followed by </w:t>
      </w:r>
      <w:r w:rsidRPr="00D55902">
        <w:rPr>
          <w:i/>
          <w:iCs/>
          <w:snapToGrid w:val="0"/>
          <w:color w:val="auto"/>
          <w14:ligatures w14:val="standardContextual"/>
        </w:rPr>
        <w:t>Metarhizium anisopliae</w:t>
      </w:r>
      <w:r w:rsidRPr="00D55902">
        <w:rPr>
          <w:snapToGrid w:val="0"/>
          <w:color w:val="auto"/>
          <w14:ligatures w14:val="standardContextual"/>
        </w:rPr>
        <w:t xml:space="preserve"> (T4) with 56.60% incidence. Tuber yield and number were statistically higher in T1, indicating that chemical control was the most effective treatment, followed by T4 and </w:t>
      </w:r>
      <w:r w:rsidRPr="00D55902">
        <w:rPr>
          <w:i/>
          <w:iCs/>
          <w:snapToGrid w:val="0"/>
          <w:color w:val="auto"/>
          <w14:ligatures w14:val="standardContextual"/>
        </w:rPr>
        <w:t>Paecilomyces lilacinus</w:t>
      </w:r>
      <w:r w:rsidRPr="00D55902">
        <w:rPr>
          <w:snapToGrid w:val="0"/>
          <w:color w:val="auto"/>
          <w14:ligatures w14:val="standardContextual"/>
        </w:rPr>
        <w:t xml:space="preserve"> (T3). Nevertheless, all treatments exhibited low yields and small tubers, reflecting the combined influence of pest pressure and environmental stress. Chemical vector control contributed to reducing the manifestation of purple-top and zebra chip symptoms. However, the results also highlight the potential of biological control agents as integral components of sustainable and integrated pest management (IPM) programs for potato production under field conditions affected by </w:t>
      </w:r>
      <w:r w:rsidRPr="00D55902">
        <w:rPr>
          <w:i/>
          <w:iCs/>
          <w:snapToGrid w:val="0"/>
          <w:color w:val="auto"/>
          <w14:ligatures w14:val="standardContextual"/>
        </w:rPr>
        <w:t>B. cockerelli.</w:t>
      </w:r>
    </w:p>
    <w:p w14:paraId="2E8869B0" w14:textId="0A13A0FC" w:rsidR="0069638C" w:rsidRPr="00563CD8" w:rsidRDefault="005E4DA9" w:rsidP="005E4DA9">
      <w:pPr>
        <w:adjustRightInd w:val="0"/>
        <w:snapToGrid w:val="0"/>
        <w:spacing w:before="240" w:after="120"/>
        <w:ind w:left="2608"/>
        <w:rPr>
          <w:snapToGrid w:val="0"/>
          <w:color w:val="auto"/>
          <w:sz w:val="18"/>
          <w:szCs w:val="18"/>
          <w:highlight w:val="yellow"/>
          <w14:ligatures w14:val="standardContextual"/>
        </w:rPr>
      </w:pPr>
      <w:bookmarkStart w:id="72" w:name="statements"/>
      <w:bookmarkEnd w:id="71"/>
      <w:r w:rsidRPr="00563CD8">
        <w:rPr>
          <w:b/>
          <w:snapToGrid w:val="0"/>
          <w:color w:val="auto"/>
          <w:sz w:val="18"/>
          <w:szCs w:val="18"/>
          <w:highlight w:val="yellow"/>
          <w14:ligatures w14:val="standardContextual"/>
        </w:rPr>
        <w:t xml:space="preserve">Supplementary Materials: </w:t>
      </w:r>
      <w:r w:rsidRPr="00563CD8">
        <w:rPr>
          <w:snapToGrid w:val="0"/>
          <w:color w:val="auto"/>
          <w:sz w:val="18"/>
          <w:szCs w:val="18"/>
          <w:highlight w:val="yellow"/>
          <w14:ligatures w14:val="standardContextual"/>
        </w:rPr>
        <w:t xml:space="preserve">The following supporting information can be downloaded at: </w:t>
      </w:r>
      <w:hyperlink r:id="rId108" w:history="1">
        <w:r w:rsidR="00563CD8" w:rsidRPr="00665E8A">
          <w:rPr>
            <w:rStyle w:val="Hipervnculo"/>
            <w:snapToGrid w:val="0"/>
            <w:sz w:val="18"/>
            <w:szCs w:val="18"/>
            <w:highlight w:val="yellow"/>
            <w14:ligatures w14:val="standardContextual"/>
          </w:rPr>
          <w:t>https://www.mdpi.com/article/doi/s1</w:t>
        </w:r>
      </w:hyperlink>
      <w:r w:rsidRPr="00563CD8">
        <w:rPr>
          <w:snapToGrid w:val="0"/>
          <w:color w:val="auto"/>
          <w:sz w:val="18"/>
          <w:szCs w:val="18"/>
          <w:highlight w:val="yellow"/>
          <w14:ligatures w14:val="standardContextual"/>
        </w:rPr>
        <w:t>,</w:t>
      </w:r>
      <w:r w:rsidR="00563CD8">
        <w:rPr>
          <w:snapToGrid w:val="0"/>
          <w:color w:val="auto"/>
          <w:sz w:val="18"/>
          <w:szCs w:val="18"/>
          <w:highlight w:val="yellow"/>
          <w14:ligatures w14:val="standardContextual"/>
        </w:rPr>
        <w:t xml:space="preserve"> </w:t>
      </w:r>
      <w:r w:rsidR="00563CD8" w:rsidRPr="00563CD8">
        <w:rPr>
          <w:snapToGrid w:val="0"/>
          <w:color w:val="EE0000"/>
          <w:sz w:val="18"/>
          <w:szCs w:val="18"/>
          <w:highlight w:val="yellow"/>
          <w14:ligatures w14:val="standardContextual"/>
        </w:rPr>
        <w:t>Supplementary Materials</w:t>
      </w:r>
      <w:r w:rsidR="002E1D6D">
        <w:rPr>
          <w:snapToGrid w:val="0"/>
          <w:color w:val="EE0000"/>
          <w:sz w:val="18"/>
          <w:szCs w:val="18"/>
          <w:highlight w:val="yellow"/>
          <w14:ligatures w14:val="standardContextual"/>
        </w:rPr>
        <w:t>: ESM_1 and ESM</w:t>
      </w:r>
      <w:r w:rsidR="00A2209E">
        <w:rPr>
          <w:snapToGrid w:val="0"/>
          <w:color w:val="EE0000"/>
          <w:sz w:val="18"/>
          <w:szCs w:val="18"/>
          <w:highlight w:val="yellow"/>
          <w14:ligatures w14:val="standardContextual"/>
        </w:rPr>
        <w:t>_2</w:t>
      </w:r>
      <w:r w:rsidR="00A2209E">
        <w:rPr>
          <w:snapToGrid w:val="0"/>
          <w:color w:val="auto"/>
          <w:sz w:val="18"/>
          <w:szCs w:val="18"/>
          <w:highlight w:val="yellow"/>
          <w14:ligatures w14:val="standardContextual"/>
        </w:rPr>
        <w:t>.</w:t>
      </w:r>
    </w:p>
    <w:p w14:paraId="2B65AC61" w14:textId="64021602" w:rsidR="005E4DA9" w:rsidRPr="00D55902" w:rsidRDefault="005E4DA9" w:rsidP="005E4DA9">
      <w:pPr>
        <w:adjustRightInd w:val="0"/>
        <w:snapToGrid w:val="0"/>
        <w:spacing w:after="120"/>
        <w:ind w:left="2608"/>
        <w:rPr>
          <w:snapToGrid w:val="0"/>
          <w:color w:val="auto"/>
          <w:sz w:val="18"/>
          <w:szCs w:val="18"/>
          <w14:ligatures w14:val="standardContextual"/>
        </w:rPr>
      </w:pPr>
      <w:r w:rsidRPr="00D55902">
        <w:rPr>
          <w:b/>
          <w:bCs/>
          <w:snapToGrid w:val="0"/>
          <w:color w:val="auto"/>
          <w:sz w:val="18"/>
          <w:szCs w:val="18"/>
          <w14:ligatures w14:val="standardContextual"/>
        </w:rPr>
        <w:t xml:space="preserve">Author Contributions: </w:t>
      </w:r>
      <w:r w:rsidRPr="00D55902">
        <w:rPr>
          <w:snapToGrid w:val="0"/>
          <w:color w:val="auto"/>
          <w:sz w:val="18"/>
          <w:szCs w:val="18"/>
          <w14:ligatures w14:val="standardContextual"/>
        </w:rPr>
        <w:t>Conceptualization, G.C.-H.; methodology, G.C.-H. and F.L.-I.; data collection, G.C.-H.;</w:t>
      </w:r>
      <w:r w:rsidR="00682E94">
        <w:rPr>
          <w:snapToGrid w:val="0"/>
          <w:color w:val="auto"/>
          <w:sz w:val="18"/>
          <w:szCs w:val="18"/>
          <w14:ligatures w14:val="standardContextual"/>
        </w:rPr>
        <w:t xml:space="preserve"> </w:t>
      </w:r>
      <w:r w:rsidR="00682E94" w:rsidRPr="00682E94">
        <w:rPr>
          <w:snapToGrid w:val="0"/>
          <w:color w:val="EE0000"/>
          <w:sz w:val="18"/>
          <w:szCs w:val="18"/>
          <w14:ligatures w14:val="standardContextual"/>
        </w:rPr>
        <w:t xml:space="preserve">data curation, </w:t>
      </w:r>
      <w:r w:rsidR="00682E94" w:rsidRPr="000E40C7">
        <w:rPr>
          <w:snapToGrid w:val="0"/>
          <w:color w:val="EE0000"/>
          <w:sz w:val="18"/>
          <w:szCs w:val="18"/>
          <w14:ligatures w14:val="standardContextual"/>
        </w:rPr>
        <w:t>S.C.-N. and F.L.-I.;</w:t>
      </w:r>
      <w:r w:rsidR="00682E94">
        <w:rPr>
          <w:snapToGrid w:val="0"/>
          <w:color w:val="auto"/>
          <w:sz w:val="18"/>
          <w:szCs w:val="18"/>
          <w14:ligatures w14:val="standardContextual"/>
        </w:rPr>
        <w:t xml:space="preserve"> </w:t>
      </w:r>
      <w:r w:rsidRPr="00D55902">
        <w:rPr>
          <w:snapToGrid w:val="0"/>
          <w:color w:val="auto"/>
          <w:sz w:val="18"/>
          <w:szCs w:val="18"/>
          <w14:ligatures w14:val="standardContextual"/>
        </w:rPr>
        <w:t>data analysis and interpretation, G.C.-H., S.V.-N., H.M.-R. and S.C.-N.; writing—original draft preparation, H.M.-R., F.L.-I. and S.C.-N.; writing—review and editing, L.</w:t>
      </w:r>
      <w:r w:rsidR="000B020B" w:rsidRPr="00D55902">
        <w:rPr>
          <w:snapToGrid w:val="0"/>
          <w:color w:val="auto"/>
          <w:sz w:val="18"/>
          <w:szCs w:val="18"/>
          <w14:ligatures w14:val="standardContextual"/>
        </w:rPr>
        <w:t>D.</w:t>
      </w:r>
      <w:r w:rsidRPr="00D55902">
        <w:rPr>
          <w:snapToGrid w:val="0"/>
          <w:color w:val="auto"/>
          <w:sz w:val="18"/>
          <w:szCs w:val="18"/>
          <w14:ligatures w14:val="standardContextual"/>
        </w:rPr>
        <w:t>V.-A., F.L.-I. and M.R.-R.;</w:t>
      </w:r>
      <w:r w:rsidR="000E40C7">
        <w:rPr>
          <w:snapToGrid w:val="0"/>
          <w:color w:val="auto"/>
          <w:sz w:val="18"/>
          <w:szCs w:val="18"/>
          <w14:ligatures w14:val="standardContextual"/>
        </w:rPr>
        <w:t xml:space="preserve"> </w:t>
      </w:r>
      <w:r w:rsidR="000E40C7" w:rsidRPr="000E40C7">
        <w:rPr>
          <w:snapToGrid w:val="0"/>
          <w:color w:val="EE0000"/>
          <w:sz w:val="18"/>
          <w:szCs w:val="18"/>
          <w14:ligatures w14:val="standardContextual"/>
        </w:rPr>
        <w:t>visualization, G.C.-H. and F.L.-I.; software</w:t>
      </w:r>
      <w:r w:rsidR="000E40C7">
        <w:rPr>
          <w:snapToGrid w:val="0"/>
          <w:color w:val="EE0000"/>
          <w:sz w:val="18"/>
          <w:szCs w:val="18"/>
          <w14:ligatures w14:val="standardContextual"/>
        </w:rPr>
        <w:t>,</w:t>
      </w:r>
      <w:r w:rsidR="000E40C7" w:rsidRPr="000E40C7">
        <w:rPr>
          <w:snapToGrid w:val="0"/>
          <w:color w:val="EE0000"/>
          <w:sz w:val="18"/>
          <w:szCs w:val="18"/>
          <w14:ligatures w14:val="standardContextual"/>
        </w:rPr>
        <w:t xml:space="preserve"> S.C.-N. and F.L.-I.; resources</w:t>
      </w:r>
      <w:r w:rsidR="000E40C7">
        <w:rPr>
          <w:snapToGrid w:val="0"/>
          <w:color w:val="EE0000"/>
          <w:sz w:val="18"/>
          <w:szCs w:val="18"/>
          <w14:ligatures w14:val="standardContextual"/>
        </w:rPr>
        <w:t>,</w:t>
      </w:r>
      <w:r w:rsidR="000E40C7" w:rsidRPr="000E40C7">
        <w:rPr>
          <w:snapToGrid w:val="0"/>
          <w:color w:val="EE0000"/>
          <w:sz w:val="18"/>
          <w:szCs w:val="18"/>
          <w14:ligatures w14:val="standardContextual"/>
        </w:rPr>
        <w:t xml:space="preserve"> M.R.-R. and J.C.; project administration, M.R.-R. and J.C.; </w:t>
      </w:r>
      <w:r w:rsidRPr="00D55902">
        <w:rPr>
          <w:snapToGrid w:val="0"/>
          <w:color w:val="auto"/>
          <w:sz w:val="18"/>
          <w:szCs w:val="18"/>
          <w14:ligatures w14:val="standardContextual"/>
        </w:rPr>
        <w:t>funding acquisition, J.C. All authors have read and agreed to the published version of the manuscript.</w:t>
      </w:r>
    </w:p>
    <w:p w14:paraId="424B61C6" w14:textId="41216171" w:rsidR="0069638C" w:rsidRPr="00D55902" w:rsidRDefault="0069638C" w:rsidP="005E4DA9">
      <w:pPr>
        <w:pStyle w:val="Textoindependiente"/>
        <w:adjustRightInd w:val="0"/>
        <w:snapToGrid w:val="0"/>
        <w:spacing w:line="280" w:lineRule="atLeast"/>
        <w:ind w:left="2608"/>
        <w:rPr>
          <w:snapToGrid w:val="0"/>
          <w:color w:val="auto"/>
          <w:sz w:val="18"/>
          <w:szCs w:val="18"/>
          <w14:ligatures w14:val="standardContextual"/>
        </w:rPr>
      </w:pPr>
      <w:commentRangeStart w:id="73"/>
      <w:commentRangeStart w:id="74"/>
      <w:r w:rsidRPr="00D55902">
        <w:rPr>
          <w:b/>
          <w:bCs/>
          <w:snapToGrid w:val="0"/>
          <w:color w:val="auto"/>
          <w:sz w:val="18"/>
          <w:szCs w:val="18"/>
          <w:highlight w:val="yellow"/>
          <w14:ligatures w14:val="standardContextual"/>
        </w:rPr>
        <w:t>Funding</w:t>
      </w:r>
      <w:commentRangeEnd w:id="73"/>
      <w:r w:rsidR="005E4DA9" w:rsidRPr="00D55902">
        <w:rPr>
          <w:rStyle w:val="Refdecomentario"/>
          <w:b/>
          <w:color w:val="auto"/>
          <w:lang w:eastAsia="zh-CN"/>
        </w:rPr>
        <w:commentReference w:id="73"/>
      </w:r>
      <w:commentRangeEnd w:id="74"/>
      <w:r w:rsidR="007D5D28">
        <w:rPr>
          <w:rStyle w:val="Refdecomentario"/>
          <w:lang w:eastAsia="zh-CN"/>
        </w:rPr>
        <w:commentReference w:id="74"/>
      </w:r>
      <w:r w:rsidRPr="00D55902">
        <w:rPr>
          <w:b/>
          <w:bCs/>
          <w:snapToGrid w:val="0"/>
          <w:color w:val="auto"/>
          <w:sz w:val="18"/>
          <w:szCs w:val="18"/>
          <w14:ligatures w14:val="standardContextual"/>
        </w:rPr>
        <w:t xml:space="preserve">: </w:t>
      </w:r>
      <w:r w:rsidRPr="00D55902">
        <w:rPr>
          <w:snapToGrid w:val="0"/>
          <w:color w:val="auto"/>
          <w:sz w:val="18"/>
          <w:szCs w:val="18"/>
          <w14:ligatures w14:val="standardContextual"/>
        </w:rPr>
        <w:t xml:space="preserve">This research was funded by the </w:t>
      </w:r>
      <w:r w:rsidR="00563CD8">
        <w:rPr>
          <w:snapToGrid w:val="0"/>
          <w:color w:val="auto"/>
          <w:sz w:val="18"/>
          <w:szCs w:val="18"/>
          <w14:ligatures w14:val="standardContextual"/>
        </w:rPr>
        <w:t xml:space="preserve">National </w:t>
      </w:r>
      <w:r w:rsidRPr="00D55902">
        <w:rPr>
          <w:snapToGrid w:val="0"/>
          <w:color w:val="auto"/>
          <w:sz w:val="18"/>
          <w:szCs w:val="18"/>
          <w14:ligatures w14:val="standardContextual"/>
        </w:rPr>
        <w:t>Institut</w:t>
      </w:r>
      <w:r w:rsidR="00563CD8">
        <w:rPr>
          <w:snapToGrid w:val="0"/>
          <w:color w:val="auto"/>
          <w:sz w:val="18"/>
          <w:szCs w:val="18"/>
          <w14:ligatures w14:val="standardContextual"/>
        </w:rPr>
        <w:t>e of</w:t>
      </w:r>
      <w:r w:rsidRPr="00D55902">
        <w:rPr>
          <w:snapToGrid w:val="0"/>
          <w:color w:val="auto"/>
          <w:sz w:val="18"/>
          <w:szCs w:val="18"/>
          <w14:ligatures w14:val="standardContextual"/>
        </w:rPr>
        <w:t xml:space="preserve"> </w:t>
      </w:r>
      <w:r w:rsidR="00563CD8">
        <w:rPr>
          <w:snapToGrid w:val="0"/>
          <w:color w:val="auto"/>
          <w:sz w:val="18"/>
          <w:szCs w:val="18"/>
          <w14:ligatures w14:val="standardContextual"/>
        </w:rPr>
        <w:t xml:space="preserve">Agricultural Innovation </w:t>
      </w:r>
      <w:r w:rsidRPr="00D55902">
        <w:rPr>
          <w:snapToGrid w:val="0"/>
          <w:color w:val="auto"/>
          <w:sz w:val="18"/>
          <w:szCs w:val="18"/>
          <w14:ligatures w14:val="standardContextual"/>
        </w:rPr>
        <w:t xml:space="preserve">(INIA) </w:t>
      </w:r>
      <w:r w:rsidR="00563CD8">
        <w:rPr>
          <w:snapToGrid w:val="0"/>
          <w:color w:val="auto"/>
          <w:sz w:val="18"/>
          <w:szCs w:val="18"/>
          <w14:ligatures w14:val="standardContextual"/>
        </w:rPr>
        <w:t xml:space="preserve">through </w:t>
      </w:r>
      <w:r w:rsidRPr="00D55902">
        <w:rPr>
          <w:snapToGrid w:val="0"/>
          <w:color w:val="auto"/>
          <w:sz w:val="18"/>
          <w:szCs w:val="18"/>
          <w14:ligatures w14:val="standardContextual"/>
        </w:rPr>
        <w:t>investment project No.</w:t>
      </w:r>
      <w:r w:rsidR="009B7682" w:rsidRPr="00D55902">
        <w:rPr>
          <w:snapToGrid w:val="0"/>
          <w:color w:val="auto"/>
          <w:sz w:val="18"/>
          <w:szCs w:val="18"/>
          <w14:ligatures w14:val="standardContextual"/>
        </w:rPr>
        <w:t xml:space="preserve"> </w:t>
      </w:r>
      <w:r w:rsidRPr="00D55902">
        <w:rPr>
          <w:snapToGrid w:val="0"/>
          <w:color w:val="auto"/>
          <w:sz w:val="18"/>
          <w:szCs w:val="18"/>
          <w14:ligatures w14:val="standardContextual"/>
        </w:rPr>
        <w:t>2472190 “El Chira”.</w:t>
      </w:r>
    </w:p>
    <w:p w14:paraId="60F2C4CA" w14:textId="2116C257" w:rsidR="0069638C" w:rsidRPr="00D55902" w:rsidRDefault="0069638C" w:rsidP="00166E10">
      <w:pPr>
        <w:pStyle w:val="Textoindependiente"/>
        <w:adjustRightInd w:val="0"/>
        <w:snapToGrid w:val="0"/>
        <w:spacing w:line="280" w:lineRule="atLeast"/>
        <w:ind w:left="2608"/>
        <w:rPr>
          <w:snapToGrid w:val="0"/>
          <w:color w:val="auto"/>
          <w:sz w:val="18"/>
          <w:szCs w:val="18"/>
          <w14:ligatures w14:val="standardContextual"/>
        </w:rPr>
      </w:pPr>
      <w:r w:rsidRPr="00D55902">
        <w:rPr>
          <w:b/>
          <w:bCs/>
          <w:snapToGrid w:val="0"/>
          <w:color w:val="auto"/>
          <w:sz w:val="18"/>
          <w:szCs w:val="18"/>
          <w14:ligatures w14:val="standardContextual"/>
        </w:rPr>
        <w:t>Data Availability</w:t>
      </w:r>
      <w:r w:rsidR="000B020B" w:rsidRPr="00D55902">
        <w:rPr>
          <w:b/>
          <w:bCs/>
          <w:snapToGrid w:val="0"/>
          <w:color w:val="auto"/>
          <w:sz w:val="18"/>
          <w:szCs w:val="18"/>
          <w14:ligatures w14:val="standardContextual"/>
        </w:rPr>
        <w:t xml:space="preserve"> Statement</w:t>
      </w:r>
      <w:r w:rsidRPr="00D55902">
        <w:rPr>
          <w:b/>
          <w:bCs/>
          <w:snapToGrid w:val="0"/>
          <w:color w:val="auto"/>
          <w:sz w:val="18"/>
          <w:szCs w:val="18"/>
          <w14:ligatures w14:val="standardContextual"/>
        </w:rPr>
        <w:t xml:space="preserve">: </w:t>
      </w:r>
      <w:r w:rsidRPr="00D55902">
        <w:rPr>
          <w:snapToGrid w:val="0"/>
          <w:color w:val="auto"/>
          <w:sz w:val="18"/>
          <w:szCs w:val="18"/>
          <w14:ligatures w14:val="standardContextual"/>
        </w:rPr>
        <w:t xml:space="preserve">All original data supporting the findings of this study are included in the article and its </w:t>
      </w:r>
      <w:r w:rsidR="003A282C" w:rsidRPr="00D55902">
        <w:rPr>
          <w:snapToGrid w:val="0"/>
          <w:color w:val="auto"/>
          <w:sz w:val="18"/>
          <w:szCs w:val="18"/>
          <w14:ligatures w14:val="standardContextual"/>
        </w:rPr>
        <w:t>Supplementary Materials</w:t>
      </w:r>
      <w:r w:rsidRPr="00D55902">
        <w:rPr>
          <w:snapToGrid w:val="0"/>
          <w:color w:val="auto"/>
          <w:sz w:val="18"/>
          <w:szCs w:val="18"/>
          <w14:ligatures w14:val="standardContextual"/>
        </w:rPr>
        <w:t xml:space="preserve">. Reproducible datasets and analytical scripts are available in </w:t>
      </w:r>
      <w:r w:rsidRPr="00563CD8">
        <w:rPr>
          <w:snapToGrid w:val="0"/>
          <w:color w:val="EE0000"/>
          <w:sz w:val="18"/>
          <w:szCs w:val="18"/>
          <w:highlight w:val="yellow"/>
          <w14:ligatures w14:val="standardContextual"/>
        </w:rPr>
        <w:t xml:space="preserve">Supplementary </w:t>
      </w:r>
      <w:r w:rsidR="00563CD8" w:rsidRPr="00563CD8">
        <w:rPr>
          <w:snapToGrid w:val="0"/>
          <w:color w:val="EE0000"/>
          <w:sz w:val="18"/>
          <w:szCs w:val="18"/>
          <w:highlight w:val="yellow"/>
          <w14:ligatures w14:val="standardContextual"/>
        </w:rPr>
        <w:t>Materials</w:t>
      </w:r>
      <w:r w:rsidR="00A2209E">
        <w:rPr>
          <w:snapToGrid w:val="0"/>
          <w:color w:val="EE0000"/>
          <w:sz w:val="18"/>
          <w:szCs w:val="18"/>
          <w:highlight w:val="yellow"/>
          <w14:ligatures w14:val="standardContextual"/>
        </w:rPr>
        <w:t xml:space="preserve"> ESM_2 </w:t>
      </w:r>
      <w:r w:rsidRPr="00563CD8">
        <w:rPr>
          <w:snapToGrid w:val="0"/>
          <w:color w:val="auto"/>
          <w:sz w:val="18"/>
          <w:szCs w:val="18"/>
          <w:highlight w:val="yellow"/>
          <w14:ligatures w14:val="standardContextual"/>
        </w:rPr>
        <w:t xml:space="preserve">and accessible via the </w:t>
      </w:r>
      <w:commentRangeStart w:id="75"/>
      <w:commentRangeStart w:id="76"/>
      <w:r w:rsidRPr="00563CD8">
        <w:rPr>
          <w:snapToGrid w:val="0"/>
          <w:color w:val="auto"/>
          <w:sz w:val="18"/>
          <w:szCs w:val="18"/>
          <w:highlight w:val="yellow"/>
          <w14:ligatures w14:val="standardContextual"/>
        </w:rPr>
        <w:t xml:space="preserve">GitHub </w:t>
      </w:r>
      <w:commentRangeEnd w:id="75"/>
      <w:r w:rsidR="00CD3C03" w:rsidRPr="00563CD8">
        <w:rPr>
          <w:rStyle w:val="Refdecomentario"/>
          <w:color w:val="auto"/>
          <w:highlight w:val="yellow"/>
          <w:lang w:eastAsia="zh-CN"/>
        </w:rPr>
        <w:commentReference w:id="75"/>
      </w:r>
      <w:commentRangeEnd w:id="76"/>
      <w:r w:rsidR="00AE5098">
        <w:rPr>
          <w:rStyle w:val="Refdecomentario"/>
          <w:lang w:eastAsia="zh-CN"/>
        </w:rPr>
        <w:commentReference w:id="76"/>
      </w:r>
      <w:r w:rsidRPr="00563CD8">
        <w:rPr>
          <w:snapToGrid w:val="0"/>
          <w:color w:val="auto"/>
          <w:sz w:val="18"/>
          <w:szCs w:val="18"/>
          <w:highlight w:val="yellow"/>
          <w14:ligatures w14:val="standardContextual"/>
        </w:rPr>
        <w:t>repository</w:t>
      </w:r>
      <w:r w:rsidR="00563CD8">
        <w:rPr>
          <w:snapToGrid w:val="0"/>
          <w:color w:val="auto"/>
          <w:sz w:val="18"/>
          <w:szCs w:val="18"/>
          <w:highlight w:val="yellow"/>
          <w14:ligatures w14:val="standardContextual"/>
        </w:rPr>
        <w:t xml:space="preserve"> </w:t>
      </w:r>
      <w:r w:rsidR="00563CD8" w:rsidRPr="00563CD8">
        <w:rPr>
          <w:snapToGrid w:val="0"/>
          <w:color w:val="EE0000"/>
          <w:sz w:val="18"/>
          <w:szCs w:val="18"/>
          <w:highlight w:val="yellow"/>
          <w14:ligatures w14:val="standardContextual"/>
        </w:rPr>
        <w:t>at</w:t>
      </w:r>
      <w:r w:rsidRPr="00563CD8">
        <w:rPr>
          <w:snapToGrid w:val="0"/>
          <w:color w:val="auto"/>
          <w:sz w:val="18"/>
          <w:szCs w:val="18"/>
          <w:highlight w:val="yellow"/>
          <w14:ligatures w14:val="standardContextual"/>
        </w:rPr>
        <w:t xml:space="preserve">: </w:t>
      </w:r>
      <w:commentRangeStart w:id="77"/>
      <w:commentRangeStart w:id="78"/>
      <w:r w:rsidRPr="00563CD8">
        <w:rPr>
          <w:snapToGrid w:val="0"/>
          <w:color w:val="auto"/>
          <w:sz w:val="18"/>
          <w:szCs w:val="18"/>
          <w:highlight w:val="yellow"/>
          <w14:ligatures w14:val="standardContextual"/>
        </w:rPr>
        <w:t>https://github.com/Sebass96/prochira_papa</w:t>
      </w:r>
      <w:commentRangeEnd w:id="77"/>
      <w:r w:rsidR="00CD3C03" w:rsidRPr="00563CD8">
        <w:rPr>
          <w:rStyle w:val="Refdecomentario"/>
          <w:color w:val="auto"/>
          <w:highlight w:val="yellow"/>
          <w:lang w:eastAsia="zh-CN"/>
        </w:rPr>
        <w:commentReference w:id="77"/>
      </w:r>
      <w:commentRangeEnd w:id="78"/>
      <w:r w:rsidR="00AE5098">
        <w:rPr>
          <w:rStyle w:val="Refdecomentario"/>
          <w:lang w:eastAsia="zh-CN"/>
        </w:rPr>
        <w:commentReference w:id="78"/>
      </w:r>
      <w:r w:rsidR="00166E10" w:rsidRPr="00563CD8">
        <w:rPr>
          <w:snapToGrid w:val="0"/>
          <w:color w:val="auto"/>
          <w:sz w:val="18"/>
          <w:szCs w:val="18"/>
          <w:highlight w:val="yellow"/>
          <w14:ligatures w14:val="standardContextual"/>
        </w:rPr>
        <w:t>.</w:t>
      </w:r>
      <w:r w:rsidR="00563CD8">
        <w:rPr>
          <w:snapToGrid w:val="0"/>
          <w:color w:val="auto"/>
          <w:sz w:val="18"/>
          <w:szCs w:val="18"/>
          <w14:ligatures w14:val="standardContextual"/>
        </w:rPr>
        <w:t xml:space="preserve"> </w:t>
      </w:r>
      <w:r w:rsidR="00563CD8" w:rsidRPr="00563CD8">
        <w:rPr>
          <w:snapToGrid w:val="0"/>
          <w:color w:val="auto"/>
          <w:sz w:val="18"/>
          <w:szCs w:val="18"/>
          <w:highlight w:val="yellow"/>
          <w14:ligatures w14:val="standardContextual"/>
        </w:rPr>
        <w:t>(accessed on</w:t>
      </w:r>
      <w:r w:rsidR="00FF122C">
        <w:rPr>
          <w:snapToGrid w:val="0"/>
          <w:color w:val="auto"/>
          <w:sz w:val="18"/>
          <w:szCs w:val="18"/>
          <w:highlight w:val="yellow"/>
          <w14:ligatures w14:val="standardContextual"/>
        </w:rPr>
        <w:t xml:space="preserve"> 12</w:t>
      </w:r>
      <w:r w:rsidR="00FF122C" w:rsidRPr="00FF122C">
        <w:rPr>
          <w:snapToGrid w:val="0"/>
          <w:color w:val="auto"/>
          <w:sz w:val="18"/>
          <w:szCs w:val="18"/>
          <w:highlight w:val="yellow"/>
          <w14:ligatures w14:val="standardContextual"/>
        </w:rPr>
        <w:t xml:space="preserve"> </w:t>
      </w:r>
      <w:r w:rsidR="00FF122C">
        <w:rPr>
          <w:snapToGrid w:val="0"/>
          <w:color w:val="auto"/>
          <w:sz w:val="18"/>
          <w:szCs w:val="18"/>
          <w:highlight w:val="yellow"/>
          <w14:ligatures w14:val="standardContextual"/>
        </w:rPr>
        <w:t>November</w:t>
      </w:r>
      <w:r w:rsidR="00563CD8" w:rsidRPr="00563CD8">
        <w:rPr>
          <w:snapToGrid w:val="0"/>
          <w:color w:val="auto"/>
          <w:sz w:val="18"/>
          <w:szCs w:val="18"/>
          <w:highlight w:val="yellow"/>
          <w14:ligatures w14:val="standardContextual"/>
        </w:rPr>
        <w:t xml:space="preserve"> 2025).</w:t>
      </w:r>
    </w:p>
    <w:p w14:paraId="76C331AA" w14:textId="1D2BF336" w:rsidR="00903C28" w:rsidRPr="00D55902" w:rsidRDefault="0069638C" w:rsidP="00903C28">
      <w:pPr>
        <w:pStyle w:val="Textoindependiente"/>
        <w:adjustRightInd w:val="0"/>
        <w:snapToGrid w:val="0"/>
        <w:spacing w:line="280" w:lineRule="atLeast"/>
        <w:ind w:left="2608"/>
        <w:rPr>
          <w:snapToGrid w:val="0"/>
          <w:color w:val="auto"/>
          <w:sz w:val="18"/>
          <w:szCs w:val="18"/>
          <w14:ligatures w14:val="standardContextual"/>
        </w:rPr>
      </w:pPr>
      <w:commentRangeStart w:id="79"/>
      <w:commentRangeStart w:id="80"/>
      <w:r w:rsidRPr="00D55902">
        <w:rPr>
          <w:b/>
          <w:bCs/>
          <w:snapToGrid w:val="0"/>
          <w:color w:val="auto"/>
          <w:sz w:val="18"/>
          <w:szCs w:val="18"/>
          <w:highlight w:val="yellow"/>
          <w14:ligatures w14:val="standardContextual"/>
        </w:rPr>
        <w:t>Acknowledgments</w:t>
      </w:r>
      <w:commentRangeEnd w:id="79"/>
      <w:r w:rsidR="00166E10" w:rsidRPr="00D55902">
        <w:rPr>
          <w:rStyle w:val="Refdecomentario"/>
          <w:b/>
          <w:color w:val="auto"/>
          <w:lang w:eastAsia="zh-CN"/>
        </w:rPr>
        <w:commentReference w:id="79"/>
      </w:r>
      <w:commentRangeEnd w:id="80"/>
      <w:r w:rsidR="00C2506D">
        <w:rPr>
          <w:rStyle w:val="Refdecomentario"/>
          <w:lang w:eastAsia="zh-CN"/>
        </w:rPr>
        <w:commentReference w:id="80"/>
      </w:r>
      <w:r w:rsidRPr="00D55902">
        <w:rPr>
          <w:b/>
          <w:bCs/>
          <w:snapToGrid w:val="0"/>
          <w:color w:val="auto"/>
          <w:sz w:val="18"/>
          <w:szCs w:val="18"/>
          <w14:ligatures w14:val="standardContextual"/>
        </w:rPr>
        <w:t xml:space="preserve">: </w:t>
      </w:r>
      <w:r w:rsidRPr="00D55902">
        <w:rPr>
          <w:snapToGrid w:val="0"/>
          <w:color w:val="auto"/>
          <w:sz w:val="18"/>
          <w:szCs w:val="18"/>
          <w14:ligatures w14:val="standardContextual"/>
        </w:rPr>
        <w:t xml:space="preserve">The authors express their gratitude to the </w:t>
      </w:r>
      <w:r w:rsidR="00C2506D">
        <w:rPr>
          <w:snapToGrid w:val="0"/>
          <w:color w:val="auto"/>
          <w:sz w:val="18"/>
          <w:szCs w:val="18"/>
          <w14:ligatures w14:val="standardContextual"/>
        </w:rPr>
        <w:t xml:space="preserve">National </w:t>
      </w:r>
      <w:r w:rsidR="00C2506D" w:rsidRPr="00D55902">
        <w:rPr>
          <w:snapToGrid w:val="0"/>
          <w:color w:val="auto"/>
          <w:sz w:val="18"/>
          <w:szCs w:val="18"/>
          <w14:ligatures w14:val="standardContextual"/>
        </w:rPr>
        <w:t>Institut</w:t>
      </w:r>
      <w:r w:rsidR="00C2506D">
        <w:rPr>
          <w:snapToGrid w:val="0"/>
          <w:color w:val="auto"/>
          <w:sz w:val="18"/>
          <w:szCs w:val="18"/>
          <w14:ligatures w14:val="standardContextual"/>
        </w:rPr>
        <w:t>e of</w:t>
      </w:r>
      <w:r w:rsidR="00C2506D" w:rsidRPr="00D55902">
        <w:rPr>
          <w:snapToGrid w:val="0"/>
          <w:color w:val="auto"/>
          <w:sz w:val="18"/>
          <w:szCs w:val="18"/>
          <w14:ligatures w14:val="standardContextual"/>
        </w:rPr>
        <w:t xml:space="preserve"> </w:t>
      </w:r>
      <w:r w:rsidR="00C2506D">
        <w:rPr>
          <w:snapToGrid w:val="0"/>
          <w:color w:val="auto"/>
          <w:sz w:val="18"/>
          <w:szCs w:val="18"/>
          <w14:ligatures w14:val="standardContextual"/>
        </w:rPr>
        <w:t xml:space="preserve">Agricultural Innovation </w:t>
      </w:r>
      <w:r w:rsidR="00C2506D" w:rsidRPr="00D55902">
        <w:rPr>
          <w:snapToGrid w:val="0"/>
          <w:color w:val="auto"/>
          <w:sz w:val="18"/>
          <w:szCs w:val="18"/>
          <w14:ligatures w14:val="standardContextual"/>
        </w:rPr>
        <w:t>(INIA)</w:t>
      </w:r>
      <w:r w:rsidRPr="00D55902">
        <w:rPr>
          <w:snapToGrid w:val="0"/>
          <w:color w:val="auto"/>
          <w:sz w:val="18"/>
          <w:szCs w:val="18"/>
          <w14:ligatures w14:val="standardContextual"/>
        </w:rPr>
        <w:t xml:space="preserve"> for financial support through the project “El Chira” (No.</w:t>
      </w:r>
      <w:r w:rsidR="009B7682" w:rsidRPr="00D55902">
        <w:rPr>
          <w:snapToGrid w:val="0"/>
          <w:color w:val="auto"/>
          <w:sz w:val="18"/>
          <w:szCs w:val="18"/>
          <w14:ligatures w14:val="standardContextual"/>
        </w:rPr>
        <w:t xml:space="preserve"> </w:t>
      </w:r>
      <w:r w:rsidRPr="00D55902">
        <w:rPr>
          <w:snapToGrid w:val="0"/>
          <w:color w:val="auto"/>
          <w:sz w:val="18"/>
          <w:szCs w:val="18"/>
          <w14:ligatures w14:val="standardContextual"/>
        </w:rPr>
        <w:t xml:space="preserve">2472190) and to the </w:t>
      </w:r>
      <w:r w:rsidRPr="00D55902">
        <w:rPr>
          <w:snapToGrid w:val="0"/>
          <w:color w:val="auto"/>
          <w:sz w:val="18"/>
          <w:szCs w:val="18"/>
          <w14:ligatures w14:val="standardContextual"/>
        </w:rPr>
        <w:lastRenderedPageBreak/>
        <w:t>institutional research service for their assistance during this study.</w:t>
      </w:r>
      <w:r w:rsidR="00903C28" w:rsidRPr="00903C28">
        <w:rPr>
          <w:snapToGrid w:val="0"/>
          <w:color w:val="auto"/>
          <w:sz w:val="18"/>
          <w:szCs w:val="18"/>
          <w14:ligatures w14:val="standardContextual"/>
        </w:rPr>
        <w:t xml:space="preserve"> </w:t>
      </w:r>
      <w:r w:rsidR="00903C28" w:rsidRPr="00A2209E">
        <w:rPr>
          <w:color w:val="EE0000"/>
          <w:sz w:val="18"/>
          <w:szCs w:val="18"/>
        </w:rPr>
        <w:t>We also thank Professor Milagros Ninoska Mu</w:t>
      </w:r>
      <w:r w:rsidR="008430C7">
        <w:rPr>
          <w:color w:val="EE0000"/>
          <w:sz w:val="18"/>
          <w:szCs w:val="18"/>
        </w:rPr>
        <w:t>n</w:t>
      </w:r>
      <w:r w:rsidR="00903C28" w:rsidRPr="00A2209E">
        <w:rPr>
          <w:color w:val="EE0000"/>
          <w:sz w:val="18"/>
          <w:szCs w:val="18"/>
        </w:rPr>
        <w:t>oz-Salas for her valuable assistance in translating the manuscript into English.</w:t>
      </w:r>
    </w:p>
    <w:p w14:paraId="79A31598" w14:textId="77777777" w:rsidR="0069638C" w:rsidRPr="00D55902" w:rsidRDefault="0069638C" w:rsidP="00166E10">
      <w:pPr>
        <w:pStyle w:val="Textoindependiente"/>
        <w:adjustRightInd w:val="0"/>
        <w:snapToGrid w:val="0"/>
        <w:spacing w:line="280" w:lineRule="atLeast"/>
        <w:ind w:left="2608"/>
        <w:rPr>
          <w:snapToGrid w:val="0"/>
          <w:color w:val="auto"/>
          <w:sz w:val="18"/>
          <w:szCs w:val="18"/>
          <w14:ligatures w14:val="standardContextual"/>
        </w:rPr>
      </w:pPr>
      <w:r w:rsidRPr="00D55902">
        <w:rPr>
          <w:b/>
          <w:bCs/>
          <w:snapToGrid w:val="0"/>
          <w:color w:val="auto"/>
          <w:sz w:val="18"/>
          <w:szCs w:val="18"/>
          <w14:ligatures w14:val="standardContextual"/>
        </w:rPr>
        <w:t xml:space="preserve">Conflicts of Interest: </w:t>
      </w:r>
      <w:r w:rsidRPr="00D55902">
        <w:rPr>
          <w:snapToGrid w:val="0"/>
          <w:color w:val="auto"/>
          <w:sz w:val="18"/>
          <w:szCs w:val="18"/>
          <w14:ligatures w14:val="standardContextual"/>
        </w:rPr>
        <w:t>The authors declare no conflicts of interest. All contributions have been appropriately acknowledged and attributed.</w:t>
      </w:r>
    </w:p>
    <w:p w14:paraId="4F8500E3" w14:textId="77777777" w:rsidR="00DF5640" w:rsidRPr="00D47F60" w:rsidRDefault="00DF5640" w:rsidP="00DF5640">
      <w:pPr>
        <w:pStyle w:val="MDPI21heading1"/>
        <w:ind w:left="0"/>
      </w:pPr>
      <w:bookmarkStart w:id="81" w:name="referenceBookmark"/>
      <w:bookmarkStart w:id="82" w:name="RefSection"/>
      <w:bookmarkStart w:id="83" w:name="referencias"/>
      <w:bookmarkEnd w:id="72"/>
      <w:bookmarkEnd w:id="81"/>
      <w:r w:rsidRPr="00D47F60">
        <w:t>Reference</w:t>
      </w:r>
      <w:bookmarkEnd w:id="82"/>
      <w:r w:rsidRPr="00D47F60">
        <w:t>s</w:t>
      </w:r>
    </w:p>
    <w:p w14:paraId="3C7FF6E2" w14:textId="77777777" w:rsidR="00DF5640" w:rsidRPr="00A7393A" w:rsidRDefault="00DF5640" w:rsidP="00DF5640">
      <w:pPr>
        <w:pStyle w:val="MDPI81references"/>
        <w:numPr>
          <w:ilvl w:val="0"/>
          <w:numId w:val="15"/>
        </w:numPr>
      </w:pPr>
      <w:r w:rsidRPr="00A7393A">
        <w:rPr>
          <w:szCs w:val="22"/>
        </w:rPr>
        <w:t>González-Orozco, C.E.; Reyes-Herrera, P.H.; Sosa, C.C.; Torres, R.T.; Manrique-Carpintero, N.C.; Lasso-Paredes, Z.; Cerón-Souza, I.; Yockteng, R. Wild Relatives of Potato (</w:t>
      </w:r>
      <w:r w:rsidRPr="00A7393A">
        <w:rPr>
          <w:i/>
          <w:iCs/>
          <w:szCs w:val="22"/>
        </w:rPr>
        <w:t>Solanum</w:t>
      </w:r>
      <w:r w:rsidRPr="00A7393A">
        <w:rPr>
          <w:szCs w:val="22"/>
        </w:rPr>
        <w:t xml:space="preserve"> L. Sec. </w:t>
      </w:r>
      <w:r w:rsidRPr="00A7393A">
        <w:rPr>
          <w:i/>
          <w:iCs/>
          <w:szCs w:val="22"/>
        </w:rPr>
        <w:t>Petota</w:t>
      </w:r>
      <w:r w:rsidRPr="00A7393A">
        <w:rPr>
          <w:szCs w:val="22"/>
        </w:rPr>
        <w:t xml:space="preserve">) Poorly Sampled and Unprotected in Colombia. </w:t>
      </w:r>
      <w:r w:rsidRPr="00C30050">
        <w:rPr>
          <w:i/>
          <w:iCs/>
          <w:szCs w:val="22"/>
        </w:rPr>
        <w:t xml:space="preserve">Crop </w:t>
      </w:r>
      <w:r>
        <w:rPr>
          <w:i/>
          <w:iCs/>
          <w:szCs w:val="22"/>
        </w:rPr>
        <w:t xml:space="preserve">Sci. </w:t>
      </w:r>
      <w:r w:rsidRPr="00A7393A">
        <w:rPr>
          <w:b/>
          <w:bCs/>
          <w:szCs w:val="22"/>
        </w:rPr>
        <w:t>2024</w:t>
      </w:r>
      <w:r w:rsidRPr="00A7393A">
        <w:rPr>
          <w:szCs w:val="22"/>
        </w:rPr>
        <w:t xml:space="preserve">, </w:t>
      </w:r>
      <w:r w:rsidRPr="00A7393A">
        <w:rPr>
          <w:i/>
          <w:iCs/>
          <w:szCs w:val="22"/>
        </w:rPr>
        <w:t>64</w:t>
      </w:r>
      <w:r w:rsidRPr="00A7393A">
        <w:rPr>
          <w:szCs w:val="22"/>
        </w:rPr>
        <w:t>, 225–243</w:t>
      </w:r>
      <w:r>
        <w:rPr>
          <w:szCs w:val="22"/>
        </w:rPr>
        <w:t>. https://doi.org/</w:t>
      </w:r>
      <w:r w:rsidRPr="00A7393A">
        <w:rPr>
          <w:szCs w:val="22"/>
        </w:rPr>
        <w:t>10.1002/csc2.21143.</w:t>
      </w:r>
    </w:p>
    <w:p w14:paraId="142EFD98" w14:textId="77777777" w:rsidR="00DF5640" w:rsidRPr="00D47F60" w:rsidRDefault="00DF5640" w:rsidP="00DF5640">
      <w:pPr>
        <w:pStyle w:val="MDPI81references"/>
        <w:numPr>
          <w:ilvl w:val="0"/>
          <w:numId w:val="15"/>
        </w:numPr>
      </w:pPr>
      <w:r w:rsidRPr="00A7393A">
        <w:rPr>
          <w:szCs w:val="22"/>
        </w:rPr>
        <w:t>Kumar, D.; Dutt, S.; Raigond, P.; Changan, S.S.; Lal, M.</w:t>
      </w:r>
      <w:r w:rsidRPr="00EC3009">
        <w:rPr>
          <w:szCs w:val="22"/>
        </w:rPr>
        <w:t xml:space="preserve">K.; Sharma, D.; Singh, B. Potato Probiotics for Human Health. In </w:t>
      </w:r>
      <w:r w:rsidRPr="00EC3009">
        <w:rPr>
          <w:i/>
          <w:iCs/>
          <w:szCs w:val="22"/>
        </w:rPr>
        <w:t>Potato: Nutrition and Food Security</w:t>
      </w:r>
      <w:r w:rsidRPr="00EC3009">
        <w:rPr>
          <w:szCs w:val="22"/>
        </w:rPr>
        <w:t xml:space="preserve">; Raigond, P., Singh, B., Dutt, S., </w:t>
      </w:r>
      <w:r w:rsidRPr="00EE0555">
        <w:rPr>
          <w:szCs w:val="22"/>
        </w:rPr>
        <w:t>Chakrabarti, S.K.,</w:t>
      </w:r>
      <w:r w:rsidRPr="00EC3009">
        <w:rPr>
          <w:szCs w:val="22"/>
        </w:rPr>
        <w:t xml:space="preserve"> Eds.; Springer: Singapore</w:t>
      </w:r>
      <w:r>
        <w:rPr>
          <w:szCs w:val="22"/>
        </w:rPr>
        <w:t>,</w:t>
      </w:r>
      <w:r w:rsidRPr="00EC3009">
        <w:rPr>
          <w:szCs w:val="22"/>
        </w:rPr>
        <w:t xml:space="preserve"> </w:t>
      </w:r>
      <w:r w:rsidRPr="00B461ED">
        <w:rPr>
          <w:szCs w:val="22"/>
        </w:rPr>
        <w:t>2020</w:t>
      </w:r>
      <w:r w:rsidRPr="00EC3009">
        <w:rPr>
          <w:szCs w:val="22"/>
        </w:rPr>
        <w:t>; pp.</w:t>
      </w:r>
      <w:r w:rsidRPr="00C436F5">
        <w:rPr>
          <w:szCs w:val="22"/>
        </w:rPr>
        <w:t xml:space="preserve"> </w:t>
      </w:r>
      <w:r w:rsidRPr="00EC3009">
        <w:rPr>
          <w:szCs w:val="22"/>
        </w:rPr>
        <w:t>271–287</w:t>
      </w:r>
      <w:r>
        <w:rPr>
          <w:szCs w:val="22"/>
        </w:rPr>
        <w:t>,</w:t>
      </w:r>
      <w:r w:rsidRPr="00EC3009">
        <w:rPr>
          <w:szCs w:val="22"/>
        </w:rPr>
        <w:t xml:space="preserve"> ISBN 978-981-15-7662-1.</w:t>
      </w:r>
    </w:p>
    <w:p w14:paraId="69C35A40" w14:textId="77777777" w:rsidR="00DF5640" w:rsidRPr="00D47F60" w:rsidRDefault="00DF5640" w:rsidP="00DF5640">
      <w:pPr>
        <w:pStyle w:val="MDPI81references"/>
        <w:numPr>
          <w:ilvl w:val="0"/>
          <w:numId w:val="15"/>
        </w:numPr>
      </w:pPr>
      <w:r w:rsidRPr="008A3065">
        <w:rPr>
          <w:szCs w:val="22"/>
        </w:rPr>
        <w:t xml:space="preserve">Nicolao, R.; Gaiero, P.; Castro, C.M.; Heiden, G. </w:t>
      </w:r>
      <w:r w:rsidRPr="00434FFD">
        <w:rPr>
          <w:i/>
          <w:iCs/>
          <w:szCs w:val="22"/>
        </w:rPr>
        <w:t>Solanum malmeanum</w:t>
      </w:r>
      <w:r w:rsidRPr="008A3065">
        <w:rPr>
          <w:szCs w:val="22"/>
        </w:rPr>
        <w:t xml:space="preserve">, a Promising Wild Relative for Potato Breeding. </w:t>
      </w:r>
      <w:r w:rsidRPr="008A3065">
        <w:rPr>
          <w:i/>
          <w:iCs/>
          <w:szCs w:val="22"/>
        </w:rPr>
        <w:t>Front. Plant Sci.</w:t>
      </w:r>
      <w:r w:rsidRPr="008A3065">
        <w:rPr>
          <w:szCs w:val="22"/>
        </w:rPr>
        <w:t xml:space="preserve"> </w:t>
      </w:r>
      <w:r w:rsidRPr="008A3065">
        <w:rPr>
          <w:b/>
          <w:bCs/>
          <w:szCs w:val="22"/>
        </w:rPr>
        <w:t>2023</w:t>
      </w:r>
      <w:r w:rsidRPr="008A3065">
        <w:rPr>
          <w:szCs w:val="22"/>
        </w:rPr>
        <w:t xml:space="preserve">, </w:t>
      </w:r>
      <w:r w:rsidRPr="00EE0555">
        <w:rPr>
          <w:i/>
          <w:iCs/>
          <w:szCs w:val="22"/>
        </w:rPr>
        <w:t>13</w:t>
      </w:r>
      <w:r w:rsidRPr="00EE0555">
        <w:rPr>
          <w:szCs w:val="22"/>
        </w:rPr>
        <w:t>, 1046702.</w:t>
      </w:r>
      <w:r>
        <w:rPr>
          <w:szCs w:val="22"/>
        </w:rPr>
        <w:t xml:space="preserve"> https://doi.org/</w:t>
      </w:r>
      <w:r w:rsidRPr="008A3065">
        <w:rPr>
          <w:szCs w:val="22"/>
        </w:rPr>
        <w:t>10.3389/fpls.2022.1046702.</w:t>
      </w:r>
    </w:p>
    <w:p w14:paraId="066A45A3" w14:textId="77777777" w:rsidR="00DF5640" w:rsidRPr="00D47F60" w:rsidRDefault="00DF5640" w:rsidP="00DF5640">
      <w:pPr>
        <w:pStyle w:val="MDPI81references"/>
        <w:numPr>
          <w:ilvl w:val="0"/>
          <w:numId w:val="15"/>
        </w:numPr>
      </w:pPr>
      <w:r w:rsidRPr="00EC3009">
        <w:rPr>
          <w:szCs w:val="22"/>
        </w:rPr>
        <w:t xml:space="preserve">Rondon, S.I.; Carrillo, C.C.; Cuesta, H.X.; Navarro, P.D.; Acuña, I. Latin America Potato Production. In </w:t>
      </w:r>
      <w:r w:rsidRPr="00EC3009">
        <w:rPr>
          <w:i/>
          <w:iCs/>
          <w:szCs w:val="22"/>
        </w:rPr>
        <w:t>Insect Pests of Potato</w:t>
      </w:r>
      <w:r w:rsidRPr="00EC3009">
        <w:rPr>
          <w:szCs w:val="22"/>
        </w:rPr>
        <w:t>; Elsevier, 2022; pp.</w:t>
      </w:r>
      <w:r w:rsidRPr="00C436F5">
        <w:rPr>
          <w:szCs w:val="22"/>
        </w:rPr>
        <w:t xml:space="preserve"> </w:t>
      </w:r>
      <w:r w:rsidRPr="00EC3009">
        <w:rPr>
          <w:szCs w:val="22"/>
        </w:rPr>
        <w:t>317–330</w:t>
      </w:r>
      <w:r>
        <w:rPr>
          <w:szCs w:val="22"/>
        </w:rPr>
        <w:t>,</w:t>
      </w:r>
      <w:r w:rsidRPr="00EC3009">
        <w:rPr>
          <w:szCs w:val="22"/>
        </w:rPr>
        <w:t xml:space="preserve"> ISBN 978-0-12-821237-0.</w:t>
      </w:r>
    </w:p>
    <w:p w14:paraId="35FE1F69" w14:textId="77777777" w:rsidR="00DF5640" w:rsidRPr="00D47F60" w:rsidRDefault="00DF5640" w:rsidP="00DF5640">
      <w:pPr>
        <w:pStyle w:val="MDPI81references"/>
        <w:numPr>
          <w:ilvl w:val="0"/>
          <w:numId w:val="15"/>
        </w:numPr>
      </w:pPr>
      <w:r w:rsidRPr="008A3065">
        <w:rPr>
          <w:szCs w:val="22"/>
        </w:rPr>
        <w:t xml:space="preserve">Spooner, D.M.; Ghislain, M.; Simon, R.; Jansky, S.H.; Gavrilenko, T. Systematics, Diversity, Genetics, and Evolution of Wild and Cultivated Potatoes. </w:t>
      </w:r>
      <w:r w:rsidRPr="008A3065">
        <w:rPr>
          <w:i/>
          <w:iCs/>
          <w:szCs w:val="22"/>
        </w:rPr>
        <w:t>Bot. Rev.</w:t>
      </w:r>
      <w:r w:rsidRPr="008A3065">
        <w:rPr>
          <w:szCs w:val="22"/>
        </w:rPr>
        <w:t xml:space="preserve"> </w:t>
      </w:r>
      <w:r w:rsidRPr="008A3065">
        <w:rPr>
          <w:b/>
          <w:bCs/>
          <w:szCs w:val="22"/>
        </w:rPr>
        <w:t>2014</w:t>
      </w:r>
      <w:r w:rsidRPr="008A3065">
        <w:rPr>
          <w:szCs w:val="22"/>
        </w:rPr>
        <w:t xml:space="preserve">, </w:t>
      </w:r>
      <w:r w:rsidRPr="008A3065">
        <w:rPr>
          <w:i/>
          <w:iCs/>
          <w:szCs w:val="22"/>
        </w:rPr>
        <w:t>80</w:t>
      </w:r>
      <w:r w:rsidRPr="008A3065">
        <w:rPr>
          <w:szCs w:val="22"/>
        </w:rPr>
        <w:t>, 283–383</w:t>
      </w:r>
      <w:r>
        <w:rPr>
          <w:szCs w:val="22"/>
        </w:rPr>
        <w:t>. https://doi.org/</w:t>
      </w:r>
      <w:r w:rsidRPr="008A3065">
        <w:rPr>
          <w:szCs w:val="22"/>
        </w:rPr>
        <w:t>10.1007/s12229-014-9146-y.</w:t>
      </w:r>
    </w:p>
    <w:p w14:paraId="7107C487" w14:textId="77777777" w:rsidR="00DF5640" w:rsidRPr="00D47F60" w:rsidRDefault="00DF5640" w:rsidP="00DF5640">
      <w:pPr>
        <w:pStyle w:val="MDPI81references"/>
        <w:numPr>
          <w:ilvl w:val="0"/>
          <w:numId w:val="15"/>
        </w:numPr>
      </w:pPr>
      <w:r w:rsidRPr="008A3065">
        <w:rPr>
          <w:szCs w:val="22"/>
        </w:rPr>
        <w:t xml:space="preserve">Tobin, D.; Bates, R.; Brennan, M.; Gill, T. Peru Potato Potential: Biodiversity Conservation and Value Chain Development. </w:t>
      </w:r>
      <w:r>
        <w:rPr>
          <w:i/>
          <w:iCs/>
          <w:szCs w:val="22"/>
        </w:rPr>
        <w:t xml:space="preserve">Renew. Agric. </w:t>
      </w:r>
      <w:r w:rsidRPr="00A7393A">
        <w:rPr>
          <w:i/>
          <w:iCs/>
          <w:szCs w:val="22"/>
        </w:rPr>
        <w:t xml:space="preserve">Food </w:t>
      </w:r>
      <w:r>
        <w:rPr>
          <w:i/>
          <w:iCs/>
          <w:szCs w:val="22"/>
        </w:rPr>
        <w:t xml:space="preserve">Syst. </w:t>
      </w:r>
      <w:r w:rsidRPr="008A3065">
        <w:rPr>
          <w:b/>
          <w:bCs/>
          <w:szCs w:val="22"/>
        </w:rPr>
        <w:t>2018</w:t>
      </w:r>
      <w:r w:rsidRPr="008A3065">
        <w:rPr>
          <w:szCs w:val="22"/>
        </w:rPr>
        <w:t xml:space="preserve">, </w:t>
      </w:r>
      <w:r w:rsidRPr="008A3065">
        <w:rPr>
          <w:i/>
          <w:iCs/>
          <w:szCs w:val="22"/>
        </w:rPr>
        <w:t>33</w:t>
      </w:r>
      <w:r w:rsidRPr="008A3065">
        <w:rPr>
          <w:szCs w:val="22"/>
        </w:rPr>
        <w:t>, 19–32</w:t>
      </w:r>
      <w:r>
        <w:rPr>
          <w:szCs w:val="22"/>
        </w:rPr>
        <w:t>. https://doi.org/</w:t>
      </w:r>
      <w:r w:rsidRPr="008A3065">
        <w:rPr>
          <w:szCs w:val="22"/>
        </w:rPr>
        <w:t>10.1017/S1742170516000284.</w:t>
      </w:r>
    </w:p>
    <w:p w14:paraId="520B5086" w14:textId="52783E9F" w:rsidR="00DF5640" w:rsidRPr="00D47F60" w:rsidRDefault="00DF5640" w:rsidP="00DF5640">
      <w:pPr>
        <w:pStyle w:val="MDPI81references"/>
        <w:numPr>
          <w:ilvl w:val="0"/>
          <w:numId w:val="15"/>
        </w:numPr>
      </w:pPr>
      <w:r w:rsidRPr="008A3065">
        <w:rPr>
          <w:szCs w:val="22"/>
        </w:rPr>
        <w:t xml:space="preserve">Maiti, R.K.; Singh, V. A Mini Review on Origin, History and Taxonomic Status of the Potato. </w:t>
      </w:r>
      <w:r w:rsidRPr="008A3065">
        <w:rPr>
          <w:i/>
          <w:iCs/>
          <w:szCs w:val="22"/>
        </w:rPr>
        <w:t>FarmManage</w:t>
      </w:r>
      <w:r w:rsidRPr="008A3065">
        <w:rPr>
          <w:szCs w:val="22"/>
        </w:rPr>
        <w:t xml:space="preserve"> </w:t>
      </w:r>
      <w:r w:rsidRPr="008A3065">
        <w:rPr>
          <w:b/>
          <w:bCs/>
          <w:szCs w:val="22"/>
        </w:rPr>
        <w:t>2022</w:t>
      </w:r>
      <w:r w:rsidRPr="008A3065">
        <w:rPr>
          <w:szCs w:val="22"/>
        </w:rPr>
        <w:t xml:space="preserve">, </w:t>
      </w:r>
      <w:r w:rsidRPr="008A3065">
        <w:rPr>
          <w:i/>
          <w:iCs/>
          <w:szCs w:val="22"/>
        </w:rPr>
        <w:t>7</w:t>
      </w:r>
      <w:r>
        <w:rPr>
          <w:szCs w:val="22"/>
        </w:rPr>
        <w:t xml:space="preserve">, </w:t>
      </w:r>
      <w:r w:rsidRPr="008209D6">
        <w:rPr>
          <w:szCs w:val="22"/>
          <w:highlight w:val="yellow"/>
        </w:rPr>
        <w:t>21</w:t>
      </w:r>
      <w:commentRangeStart w:id="84"/>
      <w:commentRangeStart w:id="85"/>
      <w:r w:rsidRPr="008209D6">
        <w:rPr>
          <w:szCs w:val="22"/>
          <w:highlight w:val="yellow"/>
        </w:rPr>
        <w:t>–</w:t>
      </w:r>
      <w:commentRangeEnd w:id="84"/>
      <w:r>
        <w:rPr>
          <w:rStyle w:val="Refdecomentario"/>
          <w:rFonts w:eastAsia="SimSun"/>
          <w:lang w:eastAsia="zh-CN" w:bidi="ar-SA"/>
          <w14:ligatures w14:val="none"/>
        </w:rPr>
        <w:commentReference w:id="84"/>
      </w:r>
      <w:commentRangeEnd w:id="85"/>
      <w:r w:rsidR="00534D79">
        <w:rPr>
          <w:rStyle w:val="Refdecomentario"/>
          <w:rFonts w:eastAsia="SimSun"/>
          <w:lang w:eastAsia="zh-CN" w:bidi="ar-SA"/>
          <w14:ligatures w14:val="none"/>
        </w:rPr>
        <w:commentReference w:id="85"/>
      </w:r>
      <w:r w:rsidRPr="008209D6">
        <w:rPr>
          <w:szCs w:val="22"/>
          <w:highlight w:val="yellow"/>
        </w:rPr>
        <w:t>35</w:t>
      </w:r>
      <w:r>
        <w:rPr>
          <w:szCs w:val="22"/>
        </w:rPr>
        <w:t>. https://doi.org/</w:t>
      </w:r>
      <w:r w:rsidRPr="008A3065">
        <w:rPr>
          <w:szCs w:val="22"/>
        </w:rPr>
        <w:t>10.31830/2456-8724.2022.FM-104</w:t>
      </w:r>
      <w:r w:rsidR="00103F76">
        <w:rPr>
          <w:szCs w:val="22"/>
        </w:rPr>
        <w:t>.</w:t>
      </w:r>
    </w:p>
    <w:p w14:paraId="171D0AA9" w14:textId="77777777" w:rsidR="00DF5640" w:rsidRPr="00D47F60" w:rsidRDefault="00DF5640" w:rsidP="00DF5640">
      <w:pPr>
        <w:pStyle w:val="MDPI81references"/>
        <w:numPr>
          <w:ilvl w:val="0"/>
          <w:numId w:val="15"/>
        </w:numPr>
      </w:pPr>
      <w:r w:rsidRPr="008A3065">
        <w:rPr>
          <w:szCs w:val="22"/>
        </w:rPr>
        <w:t>Tang, D.; Jia, Y.; Zhang, J.; Li, H.; Cheng, L.; Wang, P.; Bao, Z.; Liu, Z.; Feng, S.; Zhu, X.; et al.</w:t>
      </w:r>
      <w:r w:rsidRPr="00C436F5">
        <w:rPr>
          <w:szCs w:val="22"/>
        </w:rPr>
        <w:t xml:space="preserve"> </w:t>
      </w:r>
      <w:r w:rsidRPr="008A3065">
        <w:rPr>
          <w:szCs w:val="22"/>
        </w:rPr>
        <w:t xml:space="preserve">Genome Evolution and Diversity of Wild and Cultivated Potatoes. </w:t>
      </w:r>
      <w:r w:rsidRPr="008A3065">
        <w:rPr>
          <w:i/>
          <w:iCs/>
          <w:szCs w:val="22"/>
        </w:rPr>
        <w:t>Nature</w:t>
      </w:r>
      <w:r w:rsidRPr="008A3065">
        <w:rPr>
          <w:szCs w:val="22"/>
        </w:rPr>
        <w:t xml:space="preserve"> </w:t>
      </w:r>
      <w:r w:rsidRPr="008A3065">
        <w:rPr>
          <w:b/>
          <w:bCs/>
          <w:szCs w:val="22"/>
        </w:rPr>
        <w:t>2022</w:t>
      </w:r>
      <w:r w:rsidRPr="008A3065">
        <w:rPr>
          <w:szCs w:val="22"/>
        </w:rPr>
        <w:t xml:space="preserve">, </w:t>
      </w:r>
      <w:r w:rsidRPr="008A3065">
        <w:rPr>
          <w:i/>
          <w:iCs/>
          <w:szCs w:val="22"/>
        </w:rPr>
        <w:t>606</w:t>
      </w:r>
      <w:r w:rsidRPr="008A3065">
        <w:rPr>
          <w:szCs w:val="22"/>
        </w:rPr>
        <w:t>, 535–541</w:t>
      </w:r>
      <w:r>
        <w:rPr>
          <w:szCs w:val="22"/>
        </w:rPr>
        <w:t>. https://doi.org/</w:t>
      </w:r>
      <w:r w:rsidRPr="008A3065">
        <w:rPr>
          <w:szCs w:val="22"/>
        </w:rPr>
        <w:t>10.1038/s41586-022-04822-x.</w:t>
      </w:r>
    </w:p>
    <w:p w14:paraId="502EB109" w14:textId="77777777" w:rsidR="00DF5640" w:rsidRPr="00D47F60" w:rsidRDefault="00DF5640" w:rsidP="00DF5640">
      <w:pPr>
        <w:pStyle w:val="MDPI81references"/>
        <w:numPr>
          <w:ilvl w:val="0"/>
          <w:numId w:val="15"/>
        </w:numPr>
      </w:pPr>
      <w:r w:rsidRPr="008A3065">
        <w:rPr>
          <w:szCs w:val="22"/>
        </w:rPr>
        <w:t xml:space="preserve">Chen, C.; He, X.Z.; Zhou, P.; Wang, Q. Life History and Behavior of Tamarixia Triozae Parasitizing the Tomato-Potato Psyllid, </w:t>
      </w:r>
      <w:r w:rsidRPr="00D2557A">
        <w:rPr>
          <w:i/>
          <w:iCs/>
          <w:szCs w:val="22"/>
        </w:rPr>
        <w:t>Bactericera cockerelli</w:t>
      </w:r>
      <w:r w:rsidRPr="008A3065">
        <w:rPr>
          <w:szCs w:val="22"/>
        </w:rPr>
        <w:t xml:space="preserve">. </w:t>
      </w:r>
      <w:r>
        <w:rPr>
          <w:i/>
          <w:iCs/>
          <w:szCs w:val="22"/>
        </w:rPr>
        <w:t xml:space="preserve">Biol. </w:t>
      </w:r>
      <w:r w:rsidRPr="00434FFD">
        <w:rPr>
          <w:i/>
          <w:iCs/>
          <w:szCs w:val="22"/>
        </w:rPr>
        <w:t xml:space="preserve">Control. </w:t>
      </w:r>
      <w:r w:rsidRPr="00434FFD">
        <w:rPr>
          <w:b/>
          <w:bCs/>
          <w:szCs w:val="22"/>
        </w:rPr>
        <w:t>2023</w:t>
      </w:r>
      <w:r w:rsidRPr="00434FFD">
        <w:rPr>
          <w:szCs w:val="22"/>
        </w:rPr>
        <w:t xml:space="preserve">, </w:t>
      </w:r>
      <w:r w:rsidRPr="00434FFD">
        <w:rPr>
          <w:i/>
          <w:iCs/>
          <w:szCs w:val="22"/>
        </w:rPr>
        <w:t>179</w:t>
      </w:r>
      <w:r w:rsidRPr="00434FFD">
        <w:rPr>
          <w:szCs w:val="22"/>
        </w:rPr>
        <w:t>, 105152. https</w:t>
      </w:r>
      <w:r>
        <w:rPr>
          <w:szCs w:val="22"/>
        </w:rPr>
        <w:t>://doi.org/</w:t>
      </w:r>
      <w:r w:rsidRPr="008A3065">
        <w:rPr>
          <w:szCs w:val="22"/>
        </w:rPr>
        <w:t>10.1016/j.biocontrol.2023.105152.</w:t>
      </w:r>
    </w:p>
    <w:p w14:paraId="2A4A9697" w14:textId="77777777" w:rsidR="00DF5640" w:rsidRPr="00D47F60" w:rsidRDefault="00DF5640" w:rsidP="00DF5640">
      <w:pPr>
        <w:pStyle w:val="MDPI81references"/>
        <w:numPr>
          <w:ilvl w:val="0"/>
          <w:numId w:val="15"/>
        </w:numPr>
      </w:pPr>
      <w:r w:rsidRPr="008A3065">
        <w:rPr>
          <w:szCs w:val="22"/>
        </w:rPr>
        <w:t xml:space="preserve">Gebiola, M.; Mauck, K.E. Symbiont Infection and Psyllid Haplotype Influence Phenotypic Plasticity during Host Switching Events. </w:t>
      </w:r>
      <w:r>
        <w:rPr>
          <w:i/>
          <w:iCs/>
          <w:szCs w:val="22"/>
        </w:rPr>
        <w:t xml:space="preserve">Ecol. Entomol. </w:t>
      </w:r>
      <w:r w:rsidRPr="008A3065">
        <w:rPr>
          <w:b/>
          <w:bCs/>
          <w:szCs w:val="22"/>
        </w:rPr>
        <w:t>2024</w:t>
      </w:r>
      <w:r w:rsidRPr="008A3065">
        <w:rPr>
          <w:szCs w:val="22"/>
        </w:rPr>
        <w:t xml:space="preserve">, </w:t>
      </w:r>
      <w:r w:rsidRPr="008A3065">
        <w:rPr>
          <w:i/>
          <w:iCs/>
          <w:szCs w:val="22"/>
        </w:rPr>
        <w:t>49</w:t>
      </w:r>
      <w:r w:rsidRPr="008A3065">
        <w:rPr>
          <w:szCs w:val="22"/>
        </w:rPr>
        <w:t>, 719–733</w:t>
      </w:r>
      <w:r>
        <w:rPr>
          <w:szCs w:val="22"/>
        </w:rPr>
        <w:t>. https://doi.org/</w:t>
      </w:r>
      <w:r w:rsidRPr="008A3065">
        <w:rPr>
          <w:szCs w:val="22"/>
        </w:rPr>
        <w:t>10.1111/een.13342.</w:t>
      </w:r>
    </w:p>
    <w:p w14:paraId="0A7FDD0D" w14:textId="77777777" w:rsidR="00DF5640" w:rsidRPr="00D47F60" w:rsidRDefault="00DF5640" w:rsidP="00DF5640">
      <w:pPr>
        <w:pStyle w:val="MDPI81references"/>
        <w:numPr>
          <w:ilvl w:val="0"/>
          <w:numId w:val="15"/>
        </w:numPr>
      </w:pPr>
      <w:r w:rsidRPr="008A3065">
        <w:rPr>
          <w:szCs w:val="22"/>
        </w:rPr>
        <w:t xml:space="preserve">Wenninger, E.J.; Rashed, A. Biology, Ecology, and Management of the Potato Psyllid, </w:t>
      </w:r>
      <w:r w:rsidRPr="008A3065">
        <w:rPr>
          <w:i/>
          <w:iCs/>
          <w:szCs w:val="22"/>
        </w:rPr>
        <w:t>Bactericera cockerelli</w:t>
      </w:r>
      <w:r w:rsidRPr="008A3065">
        <w:rPr>
          <w:szCs w:val="22"/>
        </w:rPr>
        <w:t xml:space="preserve"> (Hemiptera: </w:t>
      </w:r>
      <w:r w:rsidRPr="005102E1">
        <w:rPr>
          <w:szCs w:val="22"/>
        </w:rPr>
        <w:t>Triozidae</w:t>
      </w:r>
      <w:r w:rsidRPr="008A3065">
        <w:rPr>
          <w:szCs w:val="22"/>
        </w:rPr>
        <w:t xml:space="preserve">), and Zebra Chip Disease in Potato. </w:t>
      </w:r>
      <w:r w:rsidRPr="008A3065">
        <w:rPr>
          <w:i/>
          <w:iCs/>
          <w:szCs w:val="22"/>
        </w:rPr>
        <w:t>Annu. Rev.</w:t>
      </w:r>
      <w:r w:rsidRPr="00C436F5">
        <w:rPr>
          <w:iCs/>
          <w:szCs w:val="22"/>
        </w:rPr>
        <w:t xml:space="preserve"> </w:t>
      </w:r>
      <w:r w:rsidRPr="008A3065">
        <w:rPr>
          <w:i/>
          <w:iCs/>
          <w:szCs w:val="22"/>
        </w:rPr>
        <w:t>Entomol.</w:t>
      </w:r>
      <w:r w:rsidRPr="008A3065">
        <w:rPr>
          <w:szCs w:val="22"/>
        </w:rPr>
        <w:t xml:space="preserve"> </w:t>
      </w:r>
      <w:r w:rsidRPr="008A3065">
        <w:rPr>
          <w:b/>
          <w:bCs/>
          <w:szCs w:val="22"/>
        </w:rPr>
        <w:t>2024</w:t>
      </w:r>
      <w:r w:rsidRPr="008A3065">
        <w:rPr>
          <w:szCs w:val="22"/>
        </w:rPr>
        <w:t xml:space="preserve">, </w:t>
      </w:r>
      <w:r w:rsidRPr="008A3065">
        <w:rPr>
          <w:i/>
          <w:iCs/>
          <w:szCs w:val="22"/>
        </w:rPr>
        <w:t>69</w:t>
      </w:r>
      <w:r w:rsidRPr="008A3065">
        <w:rPr>
          <w:szCs w:val="22"/>
        </w:rPr>
        <w:t>, 139–157</w:t>
      </w:r>
      <w:r>
        <w:rPr>
          <w:szCs w:val="22"/>
        </w:rPr>
        <w:t>. https://doi.org/</w:t>
      </w:r>
      <w:r w:rsidRPr="008A3065">
        <w:rPr>
          <w:szCs w:val="22"/>
        </w:rPr>
        <w:t>10.1146/annurev-ento-020123-014734.</w:t>
      </w:r>
    </w:p>
    <w:p w14:paraId="664FE60E" w14:textId="77777777" w:rsidR="00DF5640" w:rsidRPr="00D47F60" w:rsidRDefault="00DF5640" w:rsidP="00DF5640">
      <w:pPr>
        <w:pStyle w:val="MDPI81references"/>
        <w:numPr>
          <w:ilvl w:val="0"/>
          <w:numId w:val="15"/>
        </w:numPr>
      </w:pPr>
      <w:r w:rsidRPr="008A3065">
        <w:rPr>
          <w:szCs w:val="22"/>
        </w:rPr>
        <w:t xml:space="preserve">Vereijssen, J.; Smith, G.R.; Weintraub, P.G. </w:t>
      </w:r>
      <w:r w:rsidRPr="00FE0C4D">
        <w:rPr>
          <w:i/>
          <w:iCs/>
          <w:szCs w:val="22"/>
        </w:rPr>
        <w:t>Bactericera Cockerelli</w:t>
      </w:r>
      <w:r w:rsidRPr="008A3065">
        <w:rPr>
          <w:szCs w:val="22"/>
        </w:rPr>
        <w:t xml:space="preserve"> (Hemiptera: </w:t>
      </w:r>
      <w:r w:rsidRPr="005102E1">
        <w:rPr>
          <w:szCs w:val="22"/>
        </w:rPr>
        <w:t>Triozidae</w:t>
      </w:r>
      <w:r w:rsidRPr="008A3065">
        <w:rPr>
          <w:szCs w:val="22"/>
        </w:rPr>
        <w:t xml:space="preserve">) and </w:t>
      </w:r>
      <w:r w:rsidRPr="00FE0C4D">
        <w:rPr>
          <w:i/>
          <w:iCs/>
          <w:szCs w:val="22"/>
        </w:rPr>
        <w:t xml:space="preserve">Candidatus </w:t>
      </w:r>
      <w:r w:rsidRPr="00305046">
        <w:rPr>
          <w:szCs w:val="22"/>
        </w:rPr>
        <w:t>Liberibacter Solanacearum</w:t>
      </w:r>
      <w:r w:rsidRPr="008A3065">
        <w:rPr>
          <w:szCs w:val="22"/>
        </w:rPr>
        <w:t xml:space="preserve"> in Potatoes in New Zealand: Biology, Transmission, and Implications for Management. </w:t>
      </w:r>
      <w:r>
        <w:rPr>
          <w:i/>
          <w:iCs/>
          <w:szCs w:val="22"/>
        </w:rPr>
        <w:t xml:space="preserve">J. Integr. </w:t>
      </w:r>
      <w:r w:rsidRPr="008739B7">
        <w:rPr>
          <w:i/>
          <w:iCs/>
          <w:szCs w:val="22"/>
        </w:rPr>
        <w:t xml:space="preserve">Pest </w:t>
      </w:r>
      <w:r>
        <w:rPr>
          <w:i/>
          <w:iCs/>
          <w:szCs w:val="22"/>
        </w:rPr>
        <w:t xml:space="preserve">Manag. </w:t>
      </w:r>
      <w:r w:rsidRPr="008A3065">
        <w:rPr>
          <w:b/>
          <w:bCs/>
          <w:szCs w:val="22"/>
        </w:rPr>
        <w:t>2018</w:t>
      </w:r>
      <w:r w:rsidRPr="008A3065">
        <w:rPr>
          <w:szCs w:val="22"/>
        </w:rPr>
        <w:t xml:space="preserve">, </w:t>
      </w:r>
      <w:r w:rsidRPr="008A3065">
        <w:rPr>
          <w:i/>
          <w:iCs/>
          <w:szCs w:val="22"/>
        </w:rPr>
        <w:t>9</w:t>
      </w:r>
      <w:r>
        <w:rPr>
          <w:szCs w:val="22"/>
        </w:rPr>
        <w:t xml:space="preserve">, </w:t>
      </w:r>
      <w:r w:rsidRPr="008A0599">
        <w:rPr>
          <w:szCs w:val="22"/>
          <w:highlight w:val="yellow"/>
        </w:rPr>
        <w:t>13</w:t>
      </w:r>
      <w:r>
        <w:rPr>
          <w:szCs w:val="22"/>
        </w:rPr>
        <w:t>. https://doi.org/</w:t>
      </w:r>
      <w:r w:rsidRPr="008A3065">
        <w:rPr>
          <w:szCs w:val="22"/>
        </w:rPr>
        <w:t>10.1093/jipm/pmy007.</w:t>
      </w:r>
    </w:p>
    <w:p w14:paraId="223998FB" w14:textId="77777777" w:rsidR="00DF5640" w:rsidRPr="00D47F60" w:rsidRDefault="00DF5640" w:rsidP="00DF5640">
      <w:pPr>
        <w:pStyle w:val="MDPI81references"/>
        <w:numPr>
          <w:ilvl w:val="0"/>
          <w:numId w:val="15"/>
        </w:numPr>
      </w:pPr>
      <w:r w:rsidRPr="008A3065">
        <w:rPr>
          <w:szCs w:val="22"/>
        </w:rPr>
        <w:t xml:space="preserve">Sumner-Kalkun, J.C.; Sjölund, M.J.; Arnsdorf, Y.M.; Carnegie, M.; Highet, F.; Ouvrard, D.; Greenslade, A.F.C.; Bell, J.R.; Sigvald, R.; Kenyon, D.M. A Diagnostic Real-Time PCR Assay for the Rapid Identification of the Tomato-Potato Psyllid, </w:t>
      </w:r>
      <w:r w:rsidRPr="00BA7508">
        <w:rPr>
          <w:i/>
          <w:iCs/>
          <w:szCs w:val="22"/>
        </w:rPr>
        <w:t>Bactericera cockerell</w:t>
      </w:r>
      <w:r>
        <w:rPr>
          <w:szCs w:val="22"/>
        </w:rPr>
        <w:t xml:space="preserve"> </w:t>
      </w:r>
      <w:r w:rsidRPr="008A3065">
        <w:rPr>
          <w:szCs w:val="22"/>
        </w:rPr>
        <w:t xml:space="preserve">(Šulc, 1909) and Development of a Psyllid Barcoding Database. </w:t>
      </w:r>
      <w:r w:rsidRPr="00534702">
        <w:rPr>
          <w:i/>
          <w:iCs/>
          <w:szCs w:val="22"/>
        </w:rPr>
        <w:t>PLoS ONE</w:t>
      </w:r>
      <w:r w:rsidRPr="008A3065">
        <w:rPr>
          <w:szCs w:val="22"/>
        </w:rPr>
        <w:t xml:space="preserve"> </w:t>
      </w:r>
      <w:r w:rsidRPr="008A3065">
        <w:rPr>
          <w:b/>
          <w:bCs/>
          <w:szCs w:val="22"/>
        </w:rPr>
        <w:t>2020</w:t>
      </w:r>
      <w:r w:rsidRPr="008A3065">
        <w:rPr>
          <w:szCs w:val="22"/>
        </w:rPr>
        <w:t xml:space="preserve">, </w:t>
      </w:r>
      <w:r w:rsidRPr="008A3065">
        <w:rPr>
          <w:i/>
          <w:iCs/>
          <w:szCs w:val="22"/>
        </w:rPr>
        <w:t>15</w:t>
      </w:r>
      <w:r w:rsidRPr="008A3065">
        <w:rPr>
          <w:szCs w:val="22"/>
        </w:rPr>
        <w:t>, e0230741</w:t>
      </w:r>
      <w:r>
        <w:rPr>
          <w:szCs w:val="22"/>
        </w:rPr>
        <w:t>. https://doi.org/</w:t>
      </w:r>
      <w:r w:rsidRPr="008A3065">
        <w:rPr>
          <w:szCs w:val="22"/>
        </w:rPr>
        <w:t>10.1371/journal.pone.0230741.</w:t>
      </w:r>
    </w:p>
    <w:p w14:paraId="16AE8C42" w14:textId="77777777" w:rsidR="00DF5640" w:rsidRPr="00D47F60" w:rsidRDefault="00DF5640" w:rsidP="00DF5640">
      <w:pPr>
        <w:pStyle w:val="MDPI81references"/>
        <w:numPr>
          <w:ilvl w:val="0"/>
          <w:numId w:val="15"/>
        </w:numPr>
      </w:pPr>
      <w:r w:rsidRPr="008A3065">
        <w:rPr>
          <w:szCs w:val="22"/>
        </w:rPr>
        <w:t xml:space="preserve">Suwandharathne, N.I.; Holwell, G.I.; Avila, G.A. Current and Future Potential Geographical Distribution of </w:t>
      </w:r>
      <w:r w:rsidRPr="008A3065">
        <w:rPr>
          <w:i/>
          <w:iCs/>
          <w:szCs w:val="22"/>
        </w:rPr>
        <w:t>Bactericera Cockerell</w:t>
      </w:r>
      <w:r w:rsidRPr="008739B7">
        <w:rPr>
          <w:i/>
          <w:iCs/>
          <w:szCs w:val="22"/>
        </w:rPr>
        <w:t>i</w:t>
      </w:r>
      <w:r w:rsidRPr="008739B7">
        <w:rPr>
          <w:szCs w:val="22"/>
        </w:rPr>
        <w:t>:</w:t>
      </w:r>
      <w:r w:rsidRPr="008A3065">
        <w:rPr>
          <w:szCs w:val="22"/>
        </w:rPr>
        <w:t xml:space="preserve"> An Invasive Pest of Increasing Global Importance. </w:t>
      </w:r>
      <w:r w:rsidRPr="008739B7">
        <w:rPr>
          <w:i/>
          <w:iCs/>
          <w:szCs w:val="22"/>
        </w:rPr>
        <w:t xml:space="preserve">Austral </w:t>
      </w:r>
      <w:r>
        <w:rPr>
          <w:i/>
          <w:iCs/>
          <w:szCs w:val="22"/>
        </w:rPr>
        <w:t xml:space="preserve">Entomol. </w:t>
      </w:r>
      <w:r w:rsidRPr="008A3065">
        <w:rPr>
          <w:b/>
          <w:bCs/>
          <w:szCs w:val="22"/>
        </w:rPr>
        <w:t>2023</w:t>
      </w:r>
      <w:r w:rsidRPr="008A3065">
        <w:rPr>
          <w:szCs w:val="22"/>
        </w:rPr>
        <w:t xml:space="preserve">, </w:t>
      </w:r>
      <w:r w:rsidRPr="008A3065">
        <w:rPr>
          <w:i/>
          <w:iCs/>
          <w:szCs w:val="22"/>
        </w:rPr>
        <w:t>62</w:t>
      </w:r>
      <w:r w:rsidRPr="008A3065">
        <w:rPr>
          <w:szCs w:val="22"/>
        </w:rPr>
        <w:t>, 488–502</w:t>
      </w:r>
      <w:r>
        <w:rPr>
          <w:szCs w:val="22"/>
        </w:rPr>
        <w:t>. https://doi.org/</w:t>
      </w:r>
      <w:r w:rsidRPr="008A3065">
        <w:rPr>
          <w:szCs w:val="22"/>
        </w:rPr>
        <w:t>10.1111/aen.12664.</w:t>
      </w:r>
    </w:p>
    <w:p w14:paraId="414786DC" w14:textId="238F2C98" w:rsidR="00DF5640" w:rsidRPr="00D47F60" w:rsidRDefault="00DF5640" w:rsidP="00DF5640">
      <w:pPr>
        <w:pStyle w:val="MDPI81references"/>
        <w:numPr>
          <w:ilvl w:val="0"/>
          <w:numId w:val="15"/>
        </w:numPr>
      </w:pPr>
      <w:r w:rsidRPr="00EC3009">
        <w:rPr>
          <w:szCs w:val="22"/>
        </w:rPr>
        <w:t xml:space="preserve">Vereijssen, J. </w:t>
      </w:r>
      <w:r w:rsidRPr="00FD4C21">
        <w:rPr>
          <w:i/>
          <w:iCs/>
          <w:szCs w:val="22"/>
        </w:rPr>
        <w:t xml:space="preserve">Bactericera </w:t>
      </w:r>
      <w:r w:rsidR="00FD4C21" w:rsidRPr="00FD4C21">
        <w:rPr>
          <w:i/>
          <w:iCs/>
          <w:szCs w:val="22"/>
        </w:rPr>
        <w:t>c</w:t>
      </w:r>
      <w:r w:rsidRPr="00FD4C21">
        <w:rPr>
          <w:i/>
          <w:iCs/>
          <w:szCs w:val="22"/>
        </w:rPr>
        <w:t>ockerelli</w:t>
      </w:r>
      <w:r w:rsidRPr="00EC3009">
        <w:rPr>
          <w:szCs w:val="22"/>
        </w:rPr>
        <w:t xml:space="preserve"> (Tomato/Potato Psyllid)</w:t>
      </w:r>
      <w:r>
        <w:rPr>
          <w:szCs w:val="22"/>
        </w:rPr>
        <w:t xml:space="preserve">. </w:t>
      </w:r>
      <w:r w:rsidRPr="00206341">
        <w:rPr>
          <w:i/>
          <w:iCs/>
          <w:color w:val="EE0000"/>
          <w:szCs w:val="22"/>
          <w:highlight w:val="yellow"/>
        </w:rPr>
        <w:t>CABI Compend</w:t>
      </w:r>
      <w:r w:rsidR="00FD4C21" w:rsidRPr="00206341">
        <w:rPr>
          <w:i/>
          <w:iCs/>
          <w:color w:val="EE0000"/>
          <w:szCs w:val="22"/>
          <w:highlight w:val="yellow"/>
        </w:rPr>
        <w:t>ium</w:t>
      </w:r>
      <w:r w:rsidRPr="00206341">
        <w:rPr>
          <w:i/>
          <w:iCs/>
          <w:color w:val="EE0000"/>
          <w:szCs w:val="22"/>
          <w:highlight w:val="yellow"/>
        </w:rPr>
        <w:t>. CABI Int</w:t>
      </w:r>
      <w:r w:rsidR="00206341" w:rsidRPr="00206341">
        <w:rPr>
          <w:i/>
          <w:iCs/>
          <w:color w:val="EE0000"/>
          <w:szCs w:val="22"/>
        </w:rPr>
        <w:t>ernational</w:t>
      </w:r>
      <w:r>
        <w:rPr>
          <w:i/>
          <w:iCs/>
          <w:szCs w:val="22"/>
        </w:rPr>
        <w:t xml:space="preserve">. </w:t>
      </w:r>
      <w:r w:rsidRPr="00072112">
        <w:rPr>
          <w:b/>
          <w:bCs/>
          <w:szCs w:val="22"/>
        </w:rPr>
        <w:t>2022</w:t>
      </w:r>
      <w:r w:rsidR="00A2209E">
        <w:rPr>
          <w:szCs w:val="22"/>
        </w:rPr>
        <w:t>.</w:t>
      </w:r>
      <w:r w:rsidR="00FD4C21" w:rsidRPr="00FD4C21">
        <w:rPr>
          <w:rFonts w:eastAsia="SimSun"/>
          <w:sz w:val="20"/>
          <w:lang w:eastAsia="zh-CN" w:bidi="ar-SA"/>
          <w14:ligatures w14:val="none"/>
        </w:rPr>
        <w:t xml:space="preserve"> </w:t>
      </w:r>
      <w:hyperlink r:id="rId109" w:history="1">
        <w:r w:rsidR="00FD4C21" w:rsidRPr="00206341">
          <w:rPr>
            <w:rStyle w:val="Hipervnculo"/>
            <w:color w:val="EE0000"/>
            <w:szCs w:val="22"/>
            <w:u w:val="none"/>
          </w:rPr>
          <w:t>https://doi.org/10.1079/cabicompendium.45643</w:t>
        </w:r>
      </w:hyperlink>
      <w:r w:rsidR="00FD4C21" w:rsidRPr="00206341">
        <w:rPr>
          <w:color w:val="EE0000"/>
          <w:szCs w:val="22"/>
        </w:rPr>
        <w:t xml:space="preserve">.  </w:t>
      </w:r>
    </w:p>
    <w:p w14:paraId="700D7951" w14:textId="208533B0" w:rsidR="00DF5640" w:rsidRPr="00D47F60" w:rsidRDefault="00DF5640" w:rsidP="00DF5640">
      <w:pPr>
        <w:pStyle w:val="MDPI81references"/>
        <w:numPr>
          <w:ilvl w:val="0"/>
          <w:numId w:val="15"/>
        </w:numPr>
      </w:pPr>
      <w:r w:rsidRPr="008A3065">
        <w:rPr>
          <w:szCs w:val="22"/>
        </w:rPr>
        <w:t xml:space="preserve">Gamarra, H.; Correa, Y.; Huaman, E.; Kreuze, J. </w:t>
      </w:r>
      <w:r w:rsidRPr="008A3065">
        <w:rPr>
          <w:i/>
          <w:iCs/>
          <w:szCs w:val="22"/>
        </w:rPr>
        <w:t>Reporte Sobre Colecta de Bactericera cockerelli En Huancabamba-Piura, Perú</w:t>
      </w:r>
      <w:r w:rsidRPr="008A3065">
        <w:rPr>
          <w:szCs w:val="22"/>
        </w:rPr>
        <w:t>; International Potato Center</w:t>
      </w:r>
      <w:r>
        <w:rPr>
          <w:szCs w:val="22"/>
        </w:rPr>
        <w:t xml:space="preserve">: </w:t>
      </w:r>
      <w:r w:rsidRPr="00086F6F">
        <w:rPr>
          <w:szCs w:val="22"/>
          <w:highlight w:val="yellow"/>
        </w:rPr>
        <w:t>La Molina, Peru</w:t>
      </w:r>
      <w:r w:rsidRPr="008A3065">
        <w:rPr>
          <w:szCs w:val="22"/>
        </w:rPr>
        <w:t>, 2022; p.</w:t>
      </w:r>
      <w:r w:rsidRPr="00C436F5">
        <w:rPr>
          <w:szCs w:val="22"/>
        </w:rPr>
        <w:t xml:space="preserve"> </w:t>
      </w:r>
      <w:r w:rsidRPr="008A3065">
        <w:rPr>
          <w:szCs w:val="22"/>
        </w:rPr>
        <w:t>21</w:t>
      </w:r>
      <w:r>
        <w:rPr>
          <w:szCs w:val="22"/>
        </w:rPr>
        <w:t>.</w:t>
      </w:r>
      <w:r w:rsidR="00FD4C21">
        <w:rPr>
          <w:szCs w:val="22"/>
        </w:rPr>
        <w:t xml:space="preserve"> </w:t>
      </w:r>
      <w:r w:rsidR="00FD4C21" w:rsidRPr="00FD4C21">
        <w:rPr>
          <w:color w:val="EE0000"/>
          <w:szCs w:val="22"/>
        </w:rPr>
        <w:t>https://cipotato.org/publications/reporte-sobre-colecta-de-bactericera-cockerelli-en-huancabamba-piura-peru/.</w:t>
      </w:r>
    </w:p>
    <w:p w14:paraId="4FF3F8A2" w14:textId="77777777" w:rsidR="00DF5640" w:rsidRPr="00D47F60" w:rsidRDefault="00DF5640" w:rsidP="00DF5640">
      <w:pPr>
        <w:pStyle w:val="MDPI81references"/>
        <w:numPr>
          <w:ilvl w:val="0"/>
          <w:numId w:val="15"/>
        </w:numPr>
      </w:pPr>
      <w:r w:rsidRPr="008A3065">
        <w:rPr>
          <w:szCs w:val="22"/>
        </w:rPr>
        <w:t xml:space="preserve">Sarkar, S.C.; Hatt, S.; Philips, A.; Akter, M.; Milroy, S.P.; Xu, W. Tomato Potato Psyllid </w:t>
      </w:r>
      <w:r w:rsidRPr="00E95932">
        <w:rPr>
          <w:i/>
          <w:iCs/>
          <w:szCs w:val="22"/>
        </w:rPr>
        <w:t>Bactericera cockerelli</w:t>
      </w:r>
      <w:r w:rsidRPr="008A3065">
        <w:rPr>
          <w:szCs w:val="22"/>
        </w:rPr>
        <w:t xml:space="preserve"> (Hemiptera: </w:t>
      </w:r>
      <w:r w:rsidRPr="005102E1">
        <w:rPr>
          <w:szCs w:val="22"/>
        </w:rPr>
        <w:t>Triozidae</w:t>
      </w:r>
      <w:r w:rsidRPr="008A3065">
        <w:rPr>
          <w:szCs w:val="22"/>
        </w:rPr>
        <w:t xml:space="preserve">) in Australia: Incursion, Potential Impact and Opportunities for Biological Control. </w:t>
      </w:r>
      <w:r w:rsidRPr="008A3065">
        <w:rPr>
          <w:i/>
          <w:iCs/>
          <w:szCs w:val="22"/>
        </w:rPr>
        <w:t>Insects</w:t>
      </w:r>
      <w:r w:rsidRPr="008A3065">
        <w:rPr>
          <w:szCs w:val="22"/>
        </w:rPr>
        <w:t xml:space="preserve"> </w:t>
      </w:r>
      <w:r w:rsidRPr="008A3065">
        <w:rPr>
          <w:b/>
          <w:bCs/>
          <w:szCs w:val="22"/>
        </w:rPr>
        <w:t>2023</w:t>
      </w:r>
      <w:r w:rsidRPr="008A3065">
        <w:rPr>
          <w:szCs w:val="22"/>
        </w:rPr>
        <w:t xml:space="preserve">, </w:t>
      </w:r>
      <w:r w:rsidRPr="008A3065">
        <w:rPr>
          <w:i/>
          <w:iCs/>
          <w:szCs w:val="22"/>
        </w:rPr>
        <w:t>14</w:t>
      </w:r>
      <w:r w:rsidRPr="002E7C51">
        <w:rPr>
          <w:szCs w:val="22"/>
        </w:rPr>
        <w:t>, 263</w:t>
      </w:r>
      <w:r>
        <w:rPr>
          <w:szCs w:val="22"/>
        </w:rPr>
        <w:t>. https://doi.org/</w:t>
      </w:r>
      <w:r w:rsidRPr="008A3065">
        <w:rPr>
          <w:szCs w:val="22"/>
        </w:rPr>
        <w:t>10.3390/insects14030263.</w:t>
      </w:r>
    </w:p>
    <w:p w14:paraId="5D964161" w14:textId="6B4606E9" w:rsidR="00DF5640" w:rsidRPr="00D47F60" w:rsidRDefault="00DF5640" w:rsidP="00DF5640">
      <w:pPr>
        <w:pStyle w:val="MDPI81references"/>
        <w:numPr>
          <w:ilvl w:val="0"/>
          <w:numId w:val="15"/>
        </w:numPr>
      </w:pPr>
      <w:r w:rsidRPr="008A3065">
        <w:rPr>
          <w:szCs w:val="22"/>
        </w:rPr>
        <w:t xml:space="preserve">Bastas, K.K. Bacterial Diseases of Potato and Their Control. In </w:t>
      </w:r>
      <w:r w:rsidRPr="008A3065">
        <w:rPr>
          <w:i/>
          <w:iCs/>
          <w:szCs w:val="22"/>
        </w:rPr>
        <w:t>Potato Production Worldwide</w:t>
      </w:r>
      <w:r w:rsidR="00CD713D" w:rsidRPr="00CD713D">
        <w:rPr>
          <w:i/>
          <w:iCs/>
          <w:szCs w:val="22"/>
        </w:rPr>
        <w:t>.</w:t>
      </w:r>
      <w:r w:rsidR="00CD713D">
        <w:rPr>
          <w:i/>
          <w:iCs/>
          <w:szCs w:val="22"/>
        </w:rPr>
        <w:t xml:space="preserve"> </w:t>
      </w:r>
      <w:r w:rsidR="00CD713D" w:rsidRPr="00CD713D">
        <w:rPr>
          <w:i/>
          <w:iCs/>
          <w:szCs w:val="22"/>
        </w:rPr>
        <w:t>Academic Press</w:t>
      </w:r>
      <w:r w:rsidRPr="008A3065">
        <w:rPr>
          <w:szCs w:val="22"/>
        </w:rPr>
        <w:t xml:space="preserve">, </w:t>
      </w:r>
      <w:r w:rsidRPr="00CD713D">
        <w:rPr>
          <w:b/>
          <w:bCs/>
          <w:szCs w:val="22"/>
        </w:rPr>
        <w:t>2023</w:t>
      </w:r>
      <w:r w:rsidRPr="008A3065">
        <w:rPr>
          <w:szCs w:val="22"/>
        </w:rPr>
        <w:t>; pp.</w:t>
      </w:r>
      <w:r w:rsidRPr="00C436F5">
        <w:rPr>
          <w:szCs w:val="22"/>
        </w:rPr>
        <w:t xml:space="preserve"> </w:t>
      </w:r>
      <w:r w:rsidRPr="008A3065">
        <w:rPr>
          <w:szCs w:val="22"/>
        </w:rPr>
        <w:t>179–197</w:t>
      </w:r>
      <w:r>
        <w:rPr>
          <w:szCs w:val="22"/>
        </w:rPr>
        <w:t>,</w:t>
      </w:r>
      <w:r w:rsidRPr="008A3065">
        <w:rPr>
          <w:szCs w:val="22"/>
        </w:rPr>
        <w:t xml:space="preserve"> ISBN 978-0-12-822925-5.</w:t>
      </w:r>
    </w:p>
    <w:p w14:paraId="685720F8" w14:textId="77777777" w:rsidR="00DF5640" w:rsidRPr="00D47F60" w:rsidRDefault="00DF5640" w:rsidP="00DF5640">
      <w:pPr>
        <w:pStyle w:val="MDPI81references"/>
        <w:numPr>
          <w:ilvl w:val="0"/>
          <w:numId w:val="15"/>
        </w:numPr>
      </w:pPr>
      <w:r w:rsidRPr="008A3065">
        <w:rPr>
          <w:szCs w:val="22"/>
        </w:rPr>
        <w:lastRenderedPageBreak/>
        <w:t xml:space="preserve">Wan, J.; Wang, R.; Ren, Y.; McKirdy, S. Potential Distribution and the Risks of </w:t>
      </w:r>
      <w:r w:rsidRPr="00E95932">
        <w:rPr>
          <w:i/>
          <w:iCs/>
          <w:szCs w:val="22"/>
        </w:rPr>
        <w:t xml:space="preserve">Bactericera cockerelli </w:t>
      </w:r>
      <w:r w:rsidRPr="008A3065">
        <w:rPr>
          <w:szCs w:val="22"/>
        </w:rPr>
        <w:t xml:space="preserve">and Its Associated Plant Pathogen </w:t>
      </w:r>
      <w:r w:rsidRPr="00305046">
        <w:rPr>
          <w:i/>
          <w:iCs/>
          <w:szCs w:val="22"/>
        </w:rPr>
        <w:t>Candidatus</w:t>
      </w:r>
      <w:r w:rsidRPr="008A3065">
        <w:rPr>
          <w:szCs w:val="22"/>
        </w:rPr>
        <w:t xml:space="preserve"> Liberibacter Solanacearum for Global Potato Production. </w:t>
      </w:r>
      <w:r w:rsidRPr="008A3065">
        <w:rPr>
          <w:i/>
          <w:iCs/>
          <w:szCs w:val="22"/>
        </w:rPr>
        <w:t>Insects</w:t>
      </w:r>
      <w:r w:rsidRPr="008A3065">
        <w:rPr>
          <w:szCs w:val="22"/>
        </w:rPr>
        <w:t xml:space="preserve"> </w:t>
      </w:r>
      <w:r w:rsidRPr="008A3065">
        <w:rPr>
          <w:b/>
          <w:bCs/>
          <w:szCs w:val="22"/>
        </w:rPr>
        <w:t>2020</w:t>
      </w:r>
      <w:r w:rsidRPr="008A3065">
        <w:rPr>
          <w:szCs w:val="22"/>
        </w:rPr>
        <w:t xml:space="preserve">, </w:t>
      </w:r>
      <w:r w:rsidRPr="008A3065">
        <w:rPr>
          <w:i/>
          <w:iCs/>
          <w:szCs w:val="22"/>
        </w:rPr>
        <w:t>11</w:t>
      </w:r>
      <w:r w:rsidRPr="008A3065">
        <w:rPr>
          <w:szCs w:val="22"/>
        </w:rPr>
        <w:t>,</w:t>
      </w:r>
      <w:r w:rsidRPr="00BA7508">
        <w:rPr>
          <w:szCs w:val="22"/>
        </w:rPr>
        <w:t xml:space="preserve"> 298</w:t>
      </w:r>
      <w:r>
        <w:rPr>
          <w:szCs w:val="22"/>
        </w:rPr>
        <w:t>. https://doi.org/</w:t>
      </w:r>
      <w:r w:rsidRPr="008A3065">
        <w:rPr>
          <w:szCs w:val="22"/>
        </w:rPr>
        <w:t>10.3390/insects11050298.</w:t>
      </w:r>
    </w:p>
    <w:p w14:paraId="7198B829" w14:textId="77777777" w:rsidR="00DF5640" w:rsidRPr="00D47F60" w:rsidRDefault="00DF5640" w:rsidP="00DF5640">
      <w:pPr>
        <w:pStyle w:val="MDPI81references"/>
        <w:numPr>
          <w:ilvl w:val="0"/>
          <w:numId w:val="15"/>
        </w:numPr>
      </w:pPr>
      <w:r w:rsidRPr="008A3065">
        <w:rPr>
          <w:szCs w:val="22"/>
        </w:rPr>
        <w:t xml:space="preserve">Munyaneza, J.E. Zebra Chip Disease, </w:t>
      </w:r>
      <w:r w:rsidRPr="0058609B">
        <w:rPr>
          <w:i/>
          <w:iCs/>
          <w:szCs w:val="22"/>
        </w:rPr>
        <w:t>Candidatus</w:t>
      </w:r>
      <w:r w:rsidRPr="008A3065">
        <w:rPr>
          <w:szCs w:val="22"/>
        </w:rPr>
        <w:t xml:space="preserve"> Liberibacter, and Potato Psyllid: A Global Threat to the Potato Industry. </w:t>
      </w:r>
      <w:r w:rsidRPr="008A3065">
        <w:rPr>
          <w:i/>
          <w:iCs/>
          <w:szCs w:val="22"/>
        </w:rPr>
        <w:t>Am. J. Potato Res.</w:t>
      </w:r>
      <w:r w:rsidRPr="008A3065">
        <w:rPr>
          <w:szCs w:val="22"/>
        </w:rPr>
        <w:t xml:space="preserve"> </w:t>
      </w:r>
      <w:r w:rsidRPr="008A3065">
        <w:rPr>
          <w:b/>
          <w:bCs/>
          <w:szCs w:val="22"/>
        </w:rPr>
        <w:t>2015</w:t>
      </w:r>
      <w:r w:rsidRPr="008A3065">
        <w:rPr>
          <w:szCs w:val="22"/>
        </w:rPr>
        <w:t xml:space="preserve">, </w:t>
      </w:r>
      <w:r w:rsidRPr="008A3065">
        <w:rPr>
          <w:i/>
          <w:iCs/>
          <w:szCs w:val="22"/>
        </w:rPr>
        <w:t>92</w:t>
      </w:r>
      <w:r w:rsidRPr="008A3065">
        <w:rPr>
          <w:szCs w:val="22"/>
        </w:rPr>
        <w:t>, 230–235</w:t>
      </w:r>
      <w:r>
        <w:rPr>
          <w:szCs w:val="22"/>
        </w:rPr>
        <w:t>. https://doi.org/</w:t>
      </w:r>
      <w:r w:rsidRPr="008A3065">
        <w:rPr>
          <w:szCs w:val="22"/>
        </w:rPr>
        <w:t>10.1007/s12230-015-9448-6.</w:t>
      </w:r>
    </w:p>
    <w:p w14:paraId="0ADDF695" w14:textId="77777777" w:rsidR="00DF5640" w:rsidRPr="00D47F60" w:rsidRDefault="00DF5640" w:rsidP="00DF5640">
      <w:pPr>
        <w:pStyle w:val="MDPI81references"/>
        <w:numPr>
          <w:ilvl w:val="0"/>
          <w:numId w:val="15"/>
        </w:numPr>
      </w:pPr>
      <w:r w:rsidRPr="008A3065">
        <w:rPr>
          <w:szCs w:val="22"/>
        </w:rPr>
        <w:t xml:space="preserve">Cohen, A.; Basu, S.; Crowder, D.W. Drought Stress Affects Interactions between Potato Plants, Psyllid Vectors, and a Bacterial Pathogen. </w:t>
      </w:r>
      <w:r w:rsidRPr="008739B7">
        <w:rPr>
          <w:i/>
          <w:iCs/>
          <w:szCs w:val="22"/>
        </w:rPr>
        <w:t xml:space="preserve">FEMS </w:t>
      </w:r>
      <w:r>
        <w:rPr>
          <w:i/>
          <w:iCs/>
          <w:szCs w:val="22"/>
        </w:rPr>
        <w:t xml:space="preserve">Microbiol. Ecol. </w:t>
      </w:r>
      <w:r w:rsidRPr="0058609B">
        <w:rPr>
          <w:b/>
          <w:bCs/>
          <w:szCs w:val="22"/>
        </w:rPr>
        <w:t>2023</w:t>
      </w:r>
      <w:r w:rsidRPr="008A3065">
        <w:rPr>
          <w:szCs w:val="22"/>
        </w:rPr>
        <w:t xml:space="preserve">, </w:t>
      </w:r>
      <w:r w:rsidRPr="008A3065">
        <w:rPr>
          <w:i/>
          <w:iCs/>
          <w:szCs w:val="22"/>
        </w:rPr>
        <w:t>99</w:t>
      </w:r>
      <w:r w:rsidRPr="008A3065">
        <w:rPr>
          <w:szCs w:val="22"/>
        </w:rPr>
        <w:t>, fiac142</w:t>
      </w:r>
      <w:r>
        <w:rPr>
          <w:szCs w:val="22"/>
        </w:rPr>
        <w:t>. https://doi.org/</w:t>
      </w:r>
      <w:r w:rsidRPr="008A3065">
        <w:rPr>
          <w:szCs w:val="22"/>
        </w:rPr>
        <w:t>10.1093/femsec/fiac142.</w:t>
      </w:r>
    </w:p>
    <w:p w14:paraId="00496502" w14:textId="47E23531" w:rsidR="00DF5640" w:rsidRPr="00D47F60" w:rsidRDefault="00DF5640" w:rsidP="00DF5640">
      <w:pPr>
        <w:pStyle w:val="MDPI81references"/>
        <w:numPr>
          <w:ilvl w:val="0"/>
          <w:numId w:val="15"/>
        </w:numPr>
      </w:pPr>
      <w:r w:rsidRPr="008A3065">
        <w:rPr>
          <w:szCs w:val="22"/>
        </w:rPr>
        <w:t xml:space="preserve">Huot, O.B.; Tamborindeguy, C. Drought Stress Affects </w:t>
      </w:r>
      <w:commentRangeStart w:id="86"/>
      <w:commentRangeStart w:id="87"/>
      <w:r w:rsidRPr="00D01F5E">
        <w:rPr>
          <w:i/>
          <w:iCs/>
          <w:szCs w:val="22"/>
          <w:highlight w:val="yellow"/>
        </w:rPr>
        <w:t>S</w:t>
      </w:r>
      <w:commentRangeEnd w:id="86"/>
      <w:r>
        <w:rPr>
          <w:rStyle w:val="Refdecomentario"/>
          <w:rFonts w:eastAsia="SimSun"/>
          <w:lang w:eastAsia="zh-CN" w:bidi="ar-SA"/>
          <w14:ligatures w14:val="none"/>
        </w:rPr>
        <w:commentReference w:id="86"/>
      </w:r>
      <w:commentRangeEnd w:id="87"/>
      <w:r w:rsidR="008753BC">
        <w:rPr>
          <w:rStyle w:val="Refdecomentario"/>
          <w:rFonts w:eastAsia="SimSun"/>
          <w:lang w:eastAsia="zh-CN" w:bidi="ar-SA"/>
          <w14:ligatures w14:val="none"/>
        </w:rPr>
        <w:commentReference w:id="87"/>
      </w:r>
      <w:r w:rsidRPr="0058609B">
        <w:rPr>
          <w:i/>
          <w:iCs/>
          <w:szCs w:val="22"/>
        </w:rPr>
        <w:t>olanum lycopersicum</w:t>
      </w:r>
      <w:r w:rsidRPr="008A3065">
        <w:rPr>
          <w:szCs w:val="22"/>
        </w:rPr>
        <w:t xml:space="preserve"> Susceptibility to </w:t>
      </w:r>
      <w:r w:rsidRPr="0058609B">
        <w:rPr>
          <w:i/>
          <w:iCs/>
          <w:szCs w:val="22"/>
          <w:highlight w:val="yellow"/>
        </w:rPr>
        <w:t xml:space="preserve">Bactericera </w:t>
      </w:r>
      <w:r w:rsidR="008753BC">
        <w:rPr>
          <w:i/>
          <w:iCs/>
          <w:szCs w:val="22"/>
          <w:highlight w:val="yellow"/>
        </w:rPr>
        <w:t>c</w:t>
      </w:r>
      <w:r w:rsidRPr="0058609B">
        <w:rPr>
          <w:i/>
          <w:iCs/>
          <w:szCs w:val="22"/>
          <w:highlight w:val="yellow"/>
        </w:rPr>
        <w:t>ockerelli</w:t>
      </w:r>
      <w:r w:rsidRPr="008A3065">
        <w:rPr>
          <w:szCs w:val="22"/>
        </w:rPr>
        <w:t xml:space="preserve"> Colonization. </w:t>
      </w:r>
      <w:r>
        <w:rPr>
          <w:i/>
          <w:iCs/>
          <w:szCs w:val="22"/>
        </w:rPr>
        <w:t xml:space="preserve">Entomol. Exp. Appl. </w:t>
      </w:r>
      <w:r w:rsidRPr="008A3065">
        <w:rPr>
          <w:b/>
          <w:bCs/>
          <w:szCs w:val="22"/>
        </w:rPr>
        <w:t>2017</w:t>
      </w:r>
      <w:r w:rsidRPr="008A3065">
        <w:rPr>
          <w:szCs w:val="22"/>
        </w:rPr>
        <w:t xml:space="preserve">, </w:t>
      </w:r>
      <w:r w:rsidRPr="008A3065">
        <w:rPr>
          <w:i/>
          <w:iCs/>
          <w:szCs w:val="22"/>
        </w:rPr>
        <w:t>165</w:t>
      </w:r>
      <w:r w:rsidRPr="008A3065">
        <w:rPr>
          <w:szCs w:val="22"/>
        </w:rPr>
        <w:t>, 70–82</w:t>
      </w:r>
      <w:r>
        <w:rPr>
          <w:szCs w:val="22"/>
        </w:rPr>
        <w:t>. https://doi.org/</w:t>
      </w:r>
      <w:r w:rsidRPr="008A3065">
        <w:rPr>
          <w:szCs w:val="22"/>
        </w:rPr>
        <w:t>10.1111/eea.12627.</w:t>
      </w:r>
    </w:p>
    <w:p w14:paraId="1AB4BE05" w14:textId="5CACD1B9" w:rsidR="00DF5640" w:rsidRPr="00D47F60" w:rsidRDefault="00DF5640" w:rsidP="00DF5640">
      <w:pPr>
        <w:pStyle w:val="MDPI81references"/>
        <w:numPr>
          <w:ilvl w:val="0"/>
          <w:numId w:val="15"/>
        </w:numPr>
      </w:pPr>
      <w:commentRangeStart w:id="88"/>
      <w:commentRangeStart w:id="89"/>
      <w:r w:rsidRPr="00043E8B">
        <w:rPr>
          <w:szCs w:val="22"/>
          <w:highlight w:val="yellow"/>
        </w:rPr>
        <w:t>Cerna</w:t>
      </w:r>
      <w:commentRangeEnd w:id="88"/>
      <w:r>
        <w:rPr>
          <w:rStyle w:val="Refdecomentario"/>
          <w:rFonts w:eastAsia="SimSun"/>
          <w:lang w:eastAsia="zh-CN" w:bidi="ar-SA"/>
          <w14:ligatures w14:val="none"/>
        </w:rPr>
        <w:commentReference w:id="88"/>
      </w:r>
      <w:commentRangeEnd w:id="89"/>
      <w:r w:rsidR="0020228C">
        <w:rPr>
          <w:rStyle w:val="Refdecomentario"/>
          <w:rFonts w:eastAsia="SimSun"/>
          <w:lang w:eastAsia="zh-CN" w:bidi="ar-SA"/>
          <w14:ligatures w14:val="none"/>
        </w:rPr>
        <w:commentReference w:id="89"/>
      </w:r>
      <w:r w:rsidRPr="00043E8B">
        <w:rPr>
          <w:szCs w:val="22"/>
          <w:highlight w:val="yellow"/>
        </w:rPr>
        <w:t xml:space="preserve">, </w:t>
      </w:r>
      <w:r w:rsidR="0020228C">
        <w:rPr>
          <w:szCs w:val="22"/>
          <w:highlight w:val="yellow"/>
        </w:rPr>
        <w:t>E</w:t>
      </w:r>
      <w:r w:rsidRPr="00043E8B">
        <w:rPr>
          <w:szCs w:val="22"/>
          <w:highlight w:val="yellow"/>
        </w:rPr>
        <w:t>.</w:t>
      </w:r>
      <w:r w:rsidRPr="008A3065">
        <w:rPr>
          <w:szCs w:val="22"/>
        </w:rPr>
        <w:t xml:space="preserve">; Ochoa, Y.; Aguirre, L.; Flores, M.; Landeros, J. Determination of Insecticide Resistance in Four Populations of Potato Psillid </w:t>
      </w:r>
      <w:r w:rsidRPr="00E95932">
        <w:rPr>
          <w:i/>
          <w:iCs/>
          <w:szCs w:val="22"/>
        </w:rPr>
        <w:t xml:space="preserve">Bactericera cockerelli </w:t>
      </w:r>
      <w:r w:rsidRPr="008A3065">
        <w:rPr>
          <w:szCs w:val="22"/>
        </w:rPr>
        <w:t xml:space="preserve">(Sulc.) (Hemiptera: Triozidae). </w:t>
      </w:r>
      <w:r w:rsidRPr="008A3065">
        <w:rPr>
          <w:i/>
          <w:iCs/>
          <w:szCs w:val="22"/>
        </w:rPr>
        <w:t>Phyton</w:t>
      </w:r>
      <w:r w:rsidRPr="008A3065">
        <w:rPr>
          <w:szCs w:val="22"/>
        </w:rPr>
        <w:t xml:space="preserve"> </w:t>
      </w:r>
      <w:r w:rsidRPr="008A3065">
        <w:rPr>
          <w:b/>
          <w:bCs/>
          <w:szCs w:val="22"/>
        </w:rPr>
        <w:t>2013</w:t>
      </w:r>
      <w:r w:rsidRPr="008A3065">
        <w:rPr>
          <w:szCs w:val="22"/>
        </w:rPr>
        <w:t xml:space="preserve">, </w:t>
      </w:r>
      <w:r w:rsidRPr="008A3065">
        <w:rPr>
          <w:i/>
          <w:iCs/>
          <w:szCs w:val="22"/>
        </w:rPr>
        <w:t>82</w:t>
      </w:r>
      <w:r w:rsidRPr="008A3065">
        <w:rPr>
          <w:szCs w:val="22"/>
        </w:rPr>
        <w:t>, 63–68</w:t>
      </w:r>
      <w:r>
        <w:rPr>
          <w:szCs w:val="22"/>
        </w:rPr>
        <w:t>. https://doi.org/</w:t>
      </w:r>
      <w:r w:rsidRPr="008A3065">
        <w:rPr>
          <w:szCs w:val="22"/>
        </w:rPr>
        <w:t>10.32604/phyton.2013.82.063.</w:t>
      </w:r>
    </w:p>
    <w:p w14:paraId="22EA7374" w14:textId="77777777" w:rsidR="00DF5640" w:rsidRPr="00D47F60" w:rsidRDefault="00DF5640" w:rsidP="00DF5640">
      <w:pPr>
        <w:pStyle w:val="MDPI81references"/>
        <w:numPr>
          <w:ilvl w:val="0"/>
          <w:numId w:val="15"/>
        </w:numPr>
      </w:pPr>
      <w:r w:rsidRPr="008A3065">
        <w:rPr>
          <w:szCs w:val="22"/>
        </w:rPr>
        <w:t xml:space="preserve">Hu, W.; Wang, K.; Zhong, X.; Jiang, P.; Zhang, S.; Lu, Z.; Zhang, Z.; Yi, L.; Zhang, N. Enhanced Control Efficacy of Different Insecticides Mixed with Mineral Oil Against Asian Citrus Psyllid, </w:t>
      </w:r>
      <w:r w:rsidRPr="00667EE2">
        <w:rPr>
          <w:i/>
          <w:iCs/>
          <w:szCs w:val="22"/>
        </w:rPr>
        <w:t>Diaphorina citri</w:t>
      </w:r>
      <w:r w:rsidRPr="008A3065">
        <w:rPr>
          <w:szCs w:val="22"/>
        </w:rPr>
        <w:t xml:space="preserve"> Kuwayama, Under Varying Climates. </w:t>
      </w:r>
      <w:r w:rsidRPr="008A3065">
        <w:rPr>
          <w:i/>
          <w:iCs/>
          <w:szCs w:val="22"/>
        </w:rPr>
        <w:t>Insects</w:t>
      </w:r>
      <w:r w:rsidRPr="008A3065">
        <w:rPr>
          <w:szCs w:val="22"/>
        </w:rPr>
        <w:t xml:space="preserve"> </w:t>
      </w:r>
      <w:r w:rsidRPr="008A3065">
        <w:rPr>
          <w:b/>
          <w:bCs/>
          <w:szCs w:val="22"/>
        </w:rPr>
        <w:t>2025</w:t>
      </w:r>
      <w:r w:rsidRPr="008A3065">
        <w:rPr>
          <w:szCs w:val="22"/>
        </w:rPr>
        <w:t xml:space="preserve">, </w:t>
      </w:r>
      <w:r w:rsidRPr="008A3065">
        <w:rPr>
          <w:i/>
          <w:iCs/>
          <w:szCs w:val="22"/>
        </w:rPr>
        <w:t>16</w:t>
      </w:r>
      <w:r w:rsidRPr="008A3065">
        <w:rPr>
          <w:szCs w:val="22"/>
        </w:rPr>
        <w:t>,</w:t>
      </w:r>
      <w:r w:rsidRPr="00667EE2">
        <w:rPr>
          <w:szCs w:val="22"/>
        </w:rPr>
        <w:t xml:space="preserve"> 28</w:t>
      </w:r>
      <w:r>
        <w:rPr>
          <w:szCs w:val="22"/>
        </w:rPr>
        <w:t>. https://doi.org/</w:t>
      </w:r>
      <w:r w:rsidRPr="008A3065">
        <w:rPr>
          <w:szCs w:val="22"/>
        </w:rPr>
        <w:t>10.3390/insects16010028.</w:t>
      </w:r>
    </w:p>
    <w:p w14:paraId="175BDC65" w14:textId="77777777" w:rsidR="00DF5640" w:rsidRPr="00D47F60" w:rsidRDefault="00DF5640" w:rsidP="00DF5640">
      <w:pPr>
        <w:pStyle w:val="MDPI81references"/>
        <w:numPr>
          <w:ilvl w:val="0"/>
          <w:numId w:val="15"/>
        </w:numPr>
      </w:pPr>
      <w:r w:rsidRPr="008A3065">
        <w:rPr>
          <w:szCs w:val="22"/>
        </w:rPr>
        <w:t xml:space="preserve">Lewis, O.M.; Michels, G.J.; Pierson, E.A.; Heinz, K.M. A Predictive Degree Day Model for the Development of </w:t>
      </w:r>
      <w:r w:rsidRPr="008A3065">
        <w:rPr>
          <w:i/>
          <w:iCs/>
          <w:szCs w:val="22"/>
        </w:rPr>
        <w:t>Bactericera cockerelli</w:t>
      </w:r>
      <w:r w:rsidRPr="008A3065">
        <w:rPr>
          <w:szCs w:val="22"/>
        </w:rPr>
        <w:t xml:space="preserve"> (Hemiptera: Triozidae) Infesting </w:t>
      </w:r>
      <w:r w:rsidRPr="008A3065">
        <w:rPr>
          <w:i/>
          <w:iCs/>
          <w:szCs w:val="22"/>
        </w:rPr>
        <w:t>Solanum Tuberosum</w:t>
      </w:r>
      <w:r w:rsidRPr="008A3065">
        <w:rPr>
          <w:szCs w:val="22"/>
        </w:rPr>
        <w:t xml:space="preserve">. </w:t>
      </w:r>
      <w:r w:rsidRPr="008A3065">
        <w:rPr>
          <w:i/>
          <w:iCs/>
          <w:szCs w:val="22"/>
        </w:rPr>
        <w:t>Environ</w:t>
      </w:r>
      <w:r>
        <w:rPr>
          <w:i/>
          <w:iCs/>
          <w:szCs w:val="22"/>
        </w:rPr>
        <w:t>.</w:t>
      </w:r>
      <w:r w:rsidRPr="008A3065">
        <w:rPr>
          <w:i/>
          <w:iCs/>
          <w:szCs w:val="22"/>
        </w:rPr>
        <w:t xml:space="preserve"> Entomol</w:t>
      </w:r>
      <w:r>
        <w:rPr>
          <w:i/>
          <w:iCs/>
          <w:szCs w:val="22"/>
        </w:rPr>
        <w:t>.</w:t>
      </w:r>
      <w:r w:rsidRPr="008A3065">
        <w:rPr>
          <w:szCs w:val="22"/>
        </w:rPr>
        <w:t xml:space="preserve"> </w:t>
      </w:r>
      <w:r w:rsidRPr="008A3065">
        <w:rPr>
          <w:b/>
          <w:bCs/>
          <w:szCs w:val="22"/>
        </w:rPr>
        <w:t>2015</w:t>
      </w:r>
      <w:r w:rsidRPr="008A3065">
        <w:rPr>
          <w:szCs w:val="22"/>
        </w:rPr>
        <w:t xml:space="preserve">, </w:t>
      </w:r>
      <w:r w:rsidRPr="008A3065">
        <w:rPr>
          <w:i/>
          <w:iCs/>
          <w:szCs w:val="22"/>
        </w:rPr>
        <w:t>44</w:t>
      </w:r>
      <w:r w:rsidRPr="008A3065">
        <w:rPr>
          <w:szCs w:val="22"/>
        </w:rPr>
        <w:t>, 1201–1209</w:t>
      </w:r>
      <w:r>
        <w:rPr>
          <w:szCs w:val="22"/>
        </w:rPr>
        <w:t>. https://doi.org/</w:t>
      </w:r>
      <w:r w:rsidRPr="008A3065">
        <w:rPr>
          <w:szCs w:val="22"/>
        </w:rPr>
        <w:t>10.1093/ee/nvv078.</w:t>
      </w:r>
    </w:p>
    <w:p w14:paraId="3A22CB75" w14:textId="77777777" w:rsidR="00DF5640" w:rsidRPr="00D47F60" w:rsidRDefault="00DF5640" w:rsidP="00DF5640">
      <w:pPr>
        <w:pStyle w:val="MDPI81references"/>
        <w:numPr>
          <w:ilvl w:val="0"/>
          <w:numId w:val="15"/>
        </w:numPr>
      </w:pPr>
      <w:r w:rsidRPr="008A3065">
        <w:rPr>
          <w:szCs w:val="22"/>
        </w:rPr>
        <w:t>Page-Weir, N.E.M.; Jamieson, L.E.; Chhagan, A.; Connolly, P.G.; Curtis, C. Efficacy of Insecticides against the Tomato/Potato Psyllid (</w:t>
      </w:r>
      <w:r w:rsidRPr="008A3065">
        <w:rPr>
          <w:i/>
          <w:iCs/>
          <w:szCs w:val="22"/>
        </w:rPr>
        <w:t>Bactericera cockerelli</w:t>
      </w:r>
      <w:r w:rsidRPr="008A3065">
        <w:rPr>
          <w:szCs w:val="22"/>
        </w:rPr>
        <w:t xml:space="preserve">). </w:t>
      </w:r>
      <w:r w:rsidRPr="008A3065">
        <w:rPr>
          <w:i/>
          <w:iCs/>
          <w:szCs w:val="22"/>
        </w:rPr>
        <w:t>NZPP</w:t>
      </w:r>
      <w:r w:rsidRPr="008A3065">
        <w:rPr>
          <w:szCs w:val="22"/>
        </w:rPr>
        <w:t xml:space="preserve"> </w:t>
      </w:r>
      <w:r w:rsidRPr="008A3065">
        <w:rPr>
          <w:b/>
          <w:bCs/>
          <w:szCs w:val="22"/>
        </w:rPr>
        <w:t>2011</w:t>
      </w:r>
      <w:r w:rsidRPr="008A3065">
        <w:rPr>
          <w:szCs w:val="22"/>
        </w:rPr>
        <w:t xml:space="preserve">, </w:t>
      </w:r>
      <w:r w:rsidRPr="008A3065">
        <w:rPr>
          <w:i/>
          <w:iCs/>
          <w:szCs w:val="22"/>
        </w:rPr>
        <w:t>64</w:t>
      </w:r>
      <w:r w:rsidRPr="008A3065">
        <w:rPr>
          <w:szCs w:val="22"/>
        </w:rPr>
        <w:t>, 276–281</w:t>
      </w:r>
      <w:r>
        <w:rPr>
          <w:szCs w:val="22"/>
        </w:rPr>
        <w:t>. https://doi.org/</w:t>
      </w:r>
      <w:r w:rsidRPr="008A3065">
        <w:rPr>
          <w:szCs w:val="22"/>
        </w:rPr>
        <w:t>10.30843/nzpp.2011.64.6010.</w:t>
      </w:r>
    </w:p>
    <w:p w14:paraId="63E42D41" w14:textId="77777777" w:rsidR="00DF5640" w:rsidRPr="00D47F60" w:rsidRDefault="00DF5640" w:rsidP="00DF5640">
      <w:pPr>
        <w:pStyle w:val="MDPI81references"/>
        <w:numPr>
          <w:ilvl w:val="0"/>
          <w:numId w:val="15"/>
        </w:numPr>
      </w:pPr>
      <w:r w:rsidRPr="008A3065">
        <w:rPr>
          <w:szCs w:val="22"/>
        </w:rPr>
        <w:t xml:space="preserve">Ocampo-Hernández, J.A.; Tamayo-Mejía, F.; Tamez-Guerra, P.; Gao, Y.; Guzmán-Franco, A.W. Different Host Plant Species Modifies the Susceptibility of </w:t>
      </w:r>
      <w:r w:rsidRPr="00E95932">
        <w:rPr>
          <w:i/>
          <w:iCs/>
          <w:szCs w:val="22"/>
        </w:rPr>
        <w:t xml:space="preserve">Bactericera cockerelli </w:t>
      </w:r>
      <w:r w:rsidRPr="008A3065">
        <w:rPr>
          <w:szCs w:val="22"/>
        </w:rPr>
        <w:t xml:space="preserve">to the Entomopathogenic Fungus Beauveria Bassiana. </w:t>
      </w:r>
      <w:r>
        <w:rPr>
          <w:i/>
          <w:iCs/>
          <w:szCs w:val="22"/>
        </w:rPr>
        <w:t xml:space="preserve">J. Appl. Entomol. </w:t>
      </w:r>
      <w:r w:rsidRPr="008A3065">
        <w:rPr>
          <w:b/>
          <w:bCs/>
          <w:szCs w:val="22"/>
        </w:rPr>
        <w:t>2019</w:t>
      </w:r>
      <w:r w:rsidRPr="008A3065">
        <w:rPr>
          <w:szCs w:val="22"/>
        </w:rPr>
        <w:t xml:space="preserve">, </w:t>
      </w:r>
      <w:r w:rsidRPr="008A3065">
        <w:rPr>
          <w:i/>
          <w:iCs/>
          <w:szCs w:val="22"/>
        </w:rPr>
        <w:t>143</w:t>
      </w:r>
      <w:r w:rsidRPr="008A3065">
        <w:rPr>
          <w:szCs w:val="22"/>
        </w:rPr>
        <w:t>, 984–991</w:t>
      </w:r>
      <w:r>
        <w:rPr>
          <w:szCs w:val="22"/>
        </w:rPr>
        <w:t>. https://doi.org/</w:t>
      </w:r>
      <w:r w:rsidRPr="008A3065">
        <w:rPr>
          <w:szCs w:val="22"/>
        </w:rPr>
        <w:t>10.1111/jen.12680.</w:t>
      </w:r>
    </w:p>
    <w:p w14:paraId="43A90A14" w14:textId="77777777" w:rsidR="00DF5640" w:rsidRPr="00D47F60" w:rsidRDefault="00DF5640" w:rsidP="00DF5640">
      <w:pPr>
        <w:pStyle w:val="MDPI81references"/>
        <w:numPr>
          <w:ilvl w:val="0"/>
          <w:numId w:val="15"/>
        </w:numPr>
      </w:pPr>
      <w:r w:rsidRPr="008A3065">
        <w:rPr>
          <w:szCs w:val="22"/>
        </w:rPr>
        <w:t xml:space="preserve">Karaborklu, S. Biocontrol Potential of Beauveria Bassiana and Metarhizium Anisopliae Isolates from Turkey against Hyphantria Cunea (Drury) (Lepidoptera: Arctiidae) Larvae under Laboratory and Field Conditions. </w:t>
      </w:r>
      <w:r>
        <w:rPr>
          <w:i/>
          <w:iCs/>
          <w:szCs w:val="22"/>
        </w:rPr>
        <w:t xml:space="preserve">Biosci. J. </w:t>
      </w:r>
      <w:r w:rsidRPr="008A3065">
        <w:rPr>
          <w:b/>
          <w:bCs/>
          <w:szCs w:val="22"/>
        </w:rPr>
        <w:t>2022</w:t>
      </w:r>
      <w:r w:rsidRPr="008A3065">
        <w:rPr>
          <w:szCs w:val="22"/>
        </w:rPr>
        <w:t xml:space="preserve">, </w:t>
      </w:r>
      <w:r w:rsidRPr="008A3065">
        <w:rPr>
          <w:i/>
          <w:iCs/>
          <w:szCs w:val="22"/>
        </w:rPr>
        <w:t>38</w:t>
      </w:r>
      <w:r w:rsidRPr="008A3065">
        <w:rPr>
          <w:szCs w:val="22"/>
        </w:rPr>
        <w:t>, e38015</w:t>
      </w:r>
      <w:r>
        <w:rPr>
          <w:szCs w:val="22"/>
        </w:rPr>
        <w:t>. https://doi.org/</w:t>
      </w:r>
      <w:r w:rsidRPr="008A3065">
        <w:rPr>
          <w:szCs w:val="22"/>
        </w:rPr>
        <w:t>10.14393/BJ-v38n0a2022-60197.</w:t>
      </w:r>
    </w:p>
    <w:p w14:paraId="46F47795" w14:textId="779FAB0D" w:rsidR="00DF5640" w:rsidRPr="00D47F60" w:rsidRDefault="00DF5640" w:rsidP="00DF5640">
      <w:pPr>
        <w:pStyle w:val="MDPI81references"/>
        <w:numPr>
          <w:ilvl w:val="0"/>
          <w:numId w:val="15"/>
        </w:numPr>
      </w:pPr>
      <w:r w:rsidRPr="008A3065">
        <w:rPr>
          <w:szCs w:val="22"/>
        </w:rPr>
        <w:t xml:space="preserve">Servicio Nacional de Sanidad Agraria (SENASA). </w:t>
      </w:r>
      <w:r w:rsidRPr="0035675C">
        <w:rPr>
          <w:i/>
          <w:iCs/>
          <w:szCs w:val="22"/>
        </w:rPr>
        <w:t>Resolución Jefatural N° D000141-2024-MIDAGRI-SENASA-JN</w:t>
      </w:r>
      <w:r w:rsidRPr="00B474E0">
        <w:rPr>
          <w:szCs w:val="22"/>
        </w:rPr>
        <w:t>; Ministerio</w:t>
      </w:r>
      <w:r w:rsidRPr="008A3065">
        <w:rPr>
          <w:szCs w:val="22"/>
        </w:rPr>
        <w:t xml:space="preserve"> de Desarrollo Agrario y Riego: Lima, Perú</w:t>
      </w:r>
      <w:r>
        <w:rPr>
          <w:szCs w:val="22"/>
        </w:rPr>
        <w:t>,</w:t>
      </w:r>
      <w:r w:rsidRPr="008A3065">
        <w:rPr>
          <w:szCs w:val="22"/>
        </w:rPr>
        <w:t xml:space="preserve"> </w:t>
      </w:r>
      <w:r w:rsidRPr="00FD4C21">
        <w:rPr>
          <w:b/>
          <w:bCs/>
          <w:szCs w:val="22"/>
        </w:rPr>
        <w:t>2024</w:t>
      </w:r>
      <w:r w:rsidRPr="008A3065">
        <w:rPr>
          <w:szCs w:val="22"/>
        </w:rPr>
        <w:t>.</w:t>
      </w:r>
      <w:r w:rsidR="00FD4C21">
        <w:rPr>
          <w:szCs w:val="22"/>
        </w:rPr>
        <w:t xml:space="preserve"> </w:t>
      </w:r>
      <w:r w:rsidR="00FD4C21" w:rsidRPr="00FD4C21">
        <w:rPr>
          <w:color w:val="EE0000"/>
          <w:szCs w:val="22"/>
        </w:rPr>
        <w:t>https://www.gob.pe/institucion/senasa/normas-legales/5974519-141-2024-midagri-senasa-jn.</w:t>
      </w:r>
    </w:p>
    <w:p w14:paraId="2B9C728F" w14:textId="77777777" w:rsidR="00DF5640" w:rsidRPr="00D47F60" w:rsidRDefault="00DF5640" w:rsidP="00DF5640">
      <w:pPr>
        <w:pStyle w:val="MDPI81references"/>
        <w:numPr>
          <w:ilvl w:val="0"/>
          <w:numId w:val="15"/>
        </w:numPr>
      </w:pPr>
      <w:r w:rsidRPr="008A3065">
        <w:rPr>
          <w:szCs w:val="22"/>
        </w:rPr>
        <w:t xml:space="preserve">Burckhardt, D.; and Lauterer, P. A Taxonomic Reassessment of the Triozid Genus Bactericera (Hemiptera: </w:t>
      </w:r>
      <w:r w:rsidRPr="00EF2A9D">
        <w:rPr>
          <w:i/>
          <w:iCs/>
          <w:szCs w:val="22"/>
        </w:rPr>
        <w:t>Psylloidea</w:t>
      </w:r>
      <w:r w:rsidRPr="008A3065">
        <w:rPr>
          <w:szCs w:val="22"/>
        </w:rPr>
        <w:t xml:space="preserve">). </w:t>
      </w:r>
      <w:r>
        <w:rPr>
          <w:i/>
          <w:iCs/>
          <w:szCs w:val="22"/>
        </w:rPr>
        <w:t xml:space="preserve">J. Nat. Hist. </w:t>
      </w:r>
      <w:r w:rsidRPr="008A3065">
        <w:rPr>
          <w:b/>
          <w:bCs/>
          <w:szCs w:val="22"/>
        </w:rPr>
        <w:t>1997</w:t>
      </w:r>
      <w:r w:rsidRPr="008A3065">
        <w:rPr>
          <w:szCs w:val="22"/>
        </w:rPr>
        <w:t xml:space="preserve">, </w:t>
      </w:r>
      <w:r w:rsidRPr="008A3065">
        <w:rPr>
          <w:i/>
          <w:iCs/>
          <w:szCs w:val="22"/>
        </w:rPr>
        <w:t>31</w:t>
      </w:r>
      <w:r w:rsidRPr="008A3065">
        <w:rPr>
          <w:szCs w:val="22"/>
        </w:rPr>
        <w:t>, 99–153</w:t>
      </w:r>
      <w:r>
        <w:rPr>
          <w:szCs w:val="22"/>
        </w:rPr>
        <w:t>. https://doi.org/</w:t>
      </w:r>
      <w:r w:rsidRPr="008A3065">
        <w:rPr>
          <w:szCs w:val="22"/>
        </w:rPr>
        <w:t>10.1080/00222939700770081.</w:t>
      </w:r>
    </w:p>
    <w:p w14:paraId="2BE3B337" w14:textId="77777777" w:rsidR="00DF5640" w:rsidRPr="00F0744A" w:rsidRDefault="00DF5640" w:rsidP="00DF5640">
      <w:pPr>
        <w:pStyle w:val="MDPI81references"/>
        <w:numPr>
          <w:ilvl w:val="0"/>
          <w:numId w:val="15"/>
        </w:numPr>
        <w:rPr>
          <w:spacing w:val="-2"/>
        </w:rPr>
      </w:pPr>
      <w:r w:rsidRPr="00F0744A">
        <w:rPr>
          <w:spacing w:val="-2"/>
          <w:szCs w:val="22"/>
        </w:rPr>
        <w:t>Eyer, J.R.; Crawford, R.F. Observations on the Feeding Habits of the Potato Psyllid (</w:t>
      </w:r>
      <w:r w:rsidRPr="0066362F">
        <w:rPr>
          <w:i/>
          <w:iCs/>
          <w:spacing w:val="-2"/>
          <w:szCs w:val="22"/>
        </w:rPr>
        <w:t>Paratrioza cockerelli</w:t>
      </w:r>
      <w:r w:rsidRPr="00F0744A">
        <w:rPr>
          <w:spacing w:val="-2"/>
          <w:szCs w:val="22"/>
        </w:rPr>
        <w:t xml:space="preserve"> Sulc.) and the Pathological History of the “Psyllid Yellows” Which It Produces. </w:t>
      </w:r>
      <w:r w:rsidRPr="00F0744A">
        <w:rPr>
          <w:i/>
          <w:iCs/>
          <w:spacing w:val="-2"/>
          <w:szCs w:val="22"/>
        </w:rPr>
        <w:t xml:space="preserve">J. Econ. Entomol. </w:t>
      </w:r>
      <w:r w:rsidRPr="00F0744A">
        <w:rPr>
          <w:b/>
          <w:bCs/>
          <w:spacing w:val="-2"/>
          <w:szCs w:val="22"/>
        </w:rPr>
        <w:t>1933</w:t>
      </w:r>
      <w:r w:rsidRPr="00F0744A">
        <w:rPr>
          <w:spacing w:val="-2"/>
          <w:szCs w:val="22"/>
        </w:rPr>
        <w:t xml:space="preserve">, </w:t>
      </w:r>
      <w:r w:rsidRPr="00F0744A">
        <w:rPr>
          <w:i/>
          <w:iCs/>
          <w:spacing w:val="-2"/>
          <w:szCs w:val="22"/>
        </w:rPr>
        <w:t>26</w:t>
      </w:r>
      <w:r w:rsidRPr="00F0744A">
        <w:rPr>
          <w:spacing w:val="-2"/>
          <w:szCs w:val="22"/>
        </w:rPr>
        <w:t>, 846–850. https://doi.org/10.1093/jee/26.4.846.</w:t>
      </w:r>
    </w:p>
    <w:p w14:paraId="595F0199" w14:textId="77777777" w:rsidR="00DF5640" w:rsidRPr="00D47F60" w:rsidRDefault="00DF5640" w:rsidP="00DF5640">
      <w:pPr>
        <w:pStyle w:val="MDPI81references"/>
        <w:numPr>
          <w:ilvl w:val="0"/>
          <w:numId w:val="15"/>
        </w:numPr>
      </w:pPr>
      <w:r w:rsidRPr="008A3065">
        <w:rPr>
          <w:szCs w:val="22"/>
        </w:rPr>
        <w:t xml:space="preserve">Vereijssen, J. Ecology and Management of </w:t>
      </w:r>
      <w:r w:rsidRPr="00E95932">
        <w:rPr>
          <w:i/>
          <w:iCs/>
          <w:szCs w:val="22"/>
        </w:rPr>
        <w:t xml:space="preserve">Bactericera cockerelli </w:t>
      </w:r>
      <w:r w:rsidRPr="008A3065">
        <w:rPr>
          <w:szCs w:val="22"/>
        </w:rPr>
        <w:t xml:space="preserve">and </w:t>
      </w:r>
      <w:r w:rsidRPr="00305046">
        <w:rPr>
          <w:i/>
          <w:iCs/>
          <w:szCs w:val="22"/>
        </w:rPr>
        <w:t>Candidatus</w:t>
      </w:r>
      <w:r w:rsidRPr="008A3065">
        <w:rPr>
          <w:szCs w:val="22"/>
        </w:rPr>
        <w:t xml:space="preserve"> Liberibacter Solanacearum in New Zealand. </w:t>
      </w:r>
      <w:r>
        <w:rPr>
          <w:i/>
          <w:iCs/>
          <w:szCs w:val="22"/>
        </w:rPr>
        <w:t xml:space="preserve">J. Integr. Agric. </w:t>
      </w:r>
      <w:r w:rsidRPr="008A3065">
        <w:rPr>
          <w:b/>
          <w:bCs/>
          <w:szCs w:val="22"/>
        </w:rPr>
        <w:t>2020</w:t>
      </w:r>
      <w:r w:rsidRPr="008A3065">
        <w:rPr>
          <w:szCs w:val="22"/>
        </w:rPr>
        <w:t xml:space="preserve">, </w:t>
      </w:r>
      <w:r w:rsidRPr="008A3065">
        <w:rPr>
          <w:i/>
          <w:iCs/>
          <w:szCs w:val="22"/>
        </w:rPr>
        <w:t>19</w:t>
      </w:r>
      <w:r w:rsidRPr="008A3065">
        <w:rPr>
          <w:szCs w:val="22"/>
        </w:rPr>
        <w:t>, 333–337</w:t>
      </w:r>
      <w:r>
        <w:rPr>
          <w:szCs w:val="22"/>
        </w:rPr>
        <w:t>. https://doi.org/</w:t>
      </w:r>
      <w:r w:rsidRPr="008A3065">
        <w:rPr>
          <w:szCs w:val="22"/>
        </w:rPr>
        <w:t>10.1016/S2095-3119(19)62641-9.</w:t>
      </w:r>
    </w:p>
    <w:p w14:paraId="2CCD2266" w14:textId="77777777" w:rsidR="00DF5640" w:rsidRPr="00D47F60" w:rsidRDefault="00DF5640" w:rsidP="00DF5640">
      <w:pPr>
        <w:pStyle w:val="MDPI81references"/>
        <w:numPr>
          <w:ilvl w:val="0"/>
          <w:numId w:val="15"/>
        </w:numPr>
      </w:pPr>
      <w:r w:rsidRPr="008A3065">
        <w:rPr>
          <w:szCs w:val="22"/>
        </w:rPr>
        <w:t>Veronesi, E.R.; Thompso</w:t>
      </w:r>
      <w:r w:rsidRPr="00EF2A9D">
        <w:rPr>
          <w:szCs w:val="22"/>
        </w:rPr>
        <w:t>n,</w:t>
      </w:r>
      <w:r>
        <w:rPr>
          <w:szCs w:val="22"/>
        </w:rPr>
        <w:t xml:space="preserve"> </w:t>
      </w:r>
      <w:r w:rsidRPr="008A3065">
        <w:rPr>
          <w:szCs w:val="22"/>
        </w:rPr>
        <w:t>C</w:t>
      </w:r>
      <w:r>
        <w:rPr>
          <w:szCs w:val="22"/>
        </w:rPr>
        <w:t>.</w:t>
      </w:r>
      <w:r w:rsidRPr="008A3065">
        <w:rPr>
          <w:szCs w:val="22"/>
        </w:rPr>
        <w:t xml:space="preserve">J.; Goldson, S.L. Insect Biological Control of the Tomato-Potato Psyllid Bactericera Cockerelli, a Review. </w:t>
      </w:r>
      <w:r w:rsidRPr="00EF2A9D">
        <w:rPr>
          <w:i/>
          <w:iCs/>
          <w:szCs w:val="22"/>
        </w:rPr>
        <w:t xml:space="preserve">New Zealand </w:t>
      </w:r>
      <w:r>
        <w:rPr>
          <w:i/>
          <w:iCs/>
          <w:szCs w:val="22"/>
        </w:rPr>
        <w:t xml:space="preserve">J. </w:t>
      </w:r>
      <w:r w:rsidRPr="00EF2A9D">
        <w:rPr>
          <w:i/>
          <w:iCs/>
          <w:szCs w:val="22"/>
        </w:rPr>
        <w:t xml:space="preserve">Crop </w:t>
      </w:r>
      <w:r>
        <w:rPr>
          <w:i/>
          <w:iCs/>
          <w:szCs w:val="22"/>
        </w:rPr>
        <w:t xml:space="preserve">Hortic. Sci. </w:t>
      </w:r>
      <w:r w:rsidRPr="008A3065">
        <w:rPr>
          <w:b/>
          <w:bCs/>
          <w:szCs w:val="22"/>
        </w:rPr>
        <w:t>2023</w:t>
      </w:r>
      <w:r w:rsidRPr="008A3065">
        <w:rPr>
          <w:szCs w:val="22"/>
        </w:rPr>
        <w:t xml:space="preserve">, </w:t>
      </w:r>
      <w:commentRangeStart w:id="90"/>
      <w:commentRangeStart w:id="91"/>
      <w:r w:rsidRPr="00697CBF">
        <w:rPr>
          <w:i/>
          <w:iCs/>
          <w:szCs w:val="22"/>
          <w:highlight w:val="yellow"/>
        </w:rPr>
        <w:t>53</w:t>
      </w:r>
      <w:commentRangeEnd w:id="90"/>
      <w:r>
        <w:rPr>
          <w:rStyle w:val="Refdecomentario"/>
          <w:rFonts w:eastAsia="SimSun"/>
          <w:lang w:eastAsia="zh-CN" w:bidi="ar-SA"/>
          <w14:ligatures w14:val="none"/>
        </w:rPr>
        <w:commentReference w:id="90"/>
      </w:r>
      <w:commentRangeEnd w:id="91"/>
      <w:r w:rsidR="008753BC">
        <w:rPr>
          <w:rStyle w:val="Refdecomentario"/>
          <w:rFonts w:eastAsia="SimSun"/>
          <w:lang w:eastAsia="zh-CN" w:bidi="ar-SA"/>
          <w14:ligatures w14:val="none"/>
        </w:rPr>
        <w:commentReference w:id="91"/>
      </w:r>
      <w:r w:rsidRPr="00697CBF">
        <w:rPr>
          <w:szCs w:val="22"/>
          <w:highlight w:val="yellow"/>
        </w:rPr>
        <w:t>, 795</w:t>
      </w:r>
      <w:r>
        <w:rPr>
          <w:szCs w:val="22"/>
          <w:highlight w:val="yellow"/>
        </w:rPr>
        <w:t>–</w:t>
      </w:r>
      <w:r w:rsidRPr="00697CBF">
        <w:rPr>
          <w:szCs w:val="22"/>
          <w:highlight w:val="yellow"/>
        </w:rPr>
        <w:t>811</w:t>
      </w:r>
      <w:r>
        <w:rPr>
          <w:szCs w:val="22"/>
        </w:rPr>
        <w:t>. https://doi.org/</w:t>
      </w:r>
      <w:r w:rsidRPr="008A3065">
        <w:rPr>
          <w:szCs w:val="22"/>
        </w:rPr>
        <w:t>10.1080/01140671.2023.2229770.</w:t>
      </w:r>
    </w:p>
    <w:p w14:paraId="54AD7866" w14:textId="77777777" w:rsidR="00DF5640" w:rsidRPr="00505C10" w:rsidRDefault="00DF5640" w:rsidP="00DF5640">
      <w:pPr>
        <w:pStyle w:val="MDPI81references"/>
        <w:numPr>
          <w:ilvl w:val="0"/>
          <w:numId w:val="15"/>
        </w:numPr>
        <w:rPr>
          <w:spacing w:val="-2"/>
        </w:rPr>
      </w:pPr>
      <w:r w:rsidRPr="00505C10">
        <w:rPr>
          <w:spacing w:val="-2"/>
          <w:szCs w:val="22"/>
        </w:rPr>
        <w:t xml:space="preserve">Gutiérrez-Rosales, R.O.; Espinoza-Trelles, J.A.; Bonierbale, M. UNICA: Variedad Peruana Para Mercado Fresco y Papa Frita Con Tolerancia y Resistencia Para Condiciones Climáticas Adversas. </w:t>
      </w:r>
      <w:r w:rsidRPr="00505C10">
        <w:rPr>
          <w:i/>
          <w:iCs/>
          <w:spacing w:val="-2"/>
          <w:szCs w:val="22"/>
        </w:rPr>
        <w:t>RALAP</w:t>
      </w:r>
      <w:r w:rsidRPr="00505C10">
        <w:rPr>
          <w:spacing w:val="-2"/>
          <w:szCs w:val="22"/>
        </w:rPr>
        <w:t xml:space="preserve"> </w:t>
      </w:r>
      <w:r w:rsidRPr="00505C10">
        <w:rPr>
          <w:b/>
          <w:bCs/>
          <w:spacing w:val="-2"/>
          <w:szCs w:val="22"/>
        </w:rPr>
        <w:t>2016</w:t>
      </w:r>
      <w:r w:rsidRPr="00505C10">
        <w:rPr>
          <w:spacing w:val="-2"/>
          <w:szCs w:val="22"/>
        </w:rPr>
        <w:t xml:space="preserve">, </w:t>
      </w:r>
      <w:r w:rsidRPr="00505C10">
        <w:rPr>
          <w:i/>
          <w:iCs/>
          <w:spacing w:val="-2"/>
          <w:szCs w:val="22"/>
        </w:rPr>
        <w:t>14</w:t>
      </w:r>
      <w:r w:rsidRPr="00505C10">
        <w:rPr>
          <w:spacing w:val="-2"/>
          <w:szCs w:val="22"/>
        </w:rPr>
        <w:t>, 41–50. https://doi.org/10.37066/ralap.v14i1.143.</w:t>
      </w:r>
    </w:p>
    <w:p w14:paraId="1DF0B6A0" w14:textId="11F3D10D" w:rsidR="00DF5640" w:rsidRPr="0020228C" w:rsidRDefault="00DF5640" w:rsidP="00DF5640">
      <w:pPr>
        <w:pStyle w:val="MDPI81references"/>
        <w:numPr>
          <w:ilvl w:val="0"/>
          <w:numId w:val="15"/>
        </w:numPr>
        <w:rPr>
          <w:color w:val="EE0000"/>
        </w:rPr>
      </w:pPr>
      <w:r w:rsidRPr="008A3065">
        <w:rPr>
          <w:szCs w:val="22"/>
        </w:rPr>
        <w:t>Ministerio de Agricultura y Riego (MINAGRI)</w:t>
      </w:r>
      <w:r>
        <w:rPr>
          <w:szCs w:val="22"/>
        </w:rPr>
        <w:t>.</w:t>
      </w:r>
      <w:r w:rsidRPr="008A3065">
        <w:rPr>
          <w:szCs w:val="22"/>
        </w:rPr>
        <w:t xml:space="preserve"> </w:t>
      </w:r>
      <w:r w:rsidRPr="00F548BB">
        <w:rPr>
          <w:i/>
          <w:iCs/>
          <w:szCs w:val="22"/>
        </w:rPr>
        <w:t>Decreto Supremo N.° 010-2018-MINAGRI, Que Aprueba El Reglamento Específico de Semillas de Papa</w:t>
      </w:r>
      <w:r>
        <w:rPr>
          <w:szCs w:val="22"/>
        </w:rPr>
        <w:t>,</w:t>
      </w:r>
      <w:r w:rsidR="00AB4317">
        <w:rPr>
          <w:szCs w:val="22"/>
        </w:rPr>
        <w:t xml:space="preserve"> Lima, Peru.</w:t>
      </w:r>
      <w:r w:rsidRPr="008A3065">
        <w:rPr>
          <w:szCs w:val="22"/>
        </w:rPr>
        <w:t xml:space="preserve"> </w:t>
      </w:r>
      <w:r w:rsidRPr="0020228C">
        <w:rPr>
          <w:b/>
          <w:bCs/>
          <w:szCs w:val="22"/>
        </w:rPr>
        <w:t>2018</w:t>
      </w:r>
      <w:r w:rsidRPr="008A3065">
        <w:rPr>
          <w:szCs w:val="22"/>
        </w:rPr>
        <w:t>.</w:t>
      </w:r>
      <w:r w:rsidR="0020228C">
        <w:rPr>
          <w:szCs w:val="22"/>
        </w:rPr>
        <w:t xml:space="preserve"> </w:t>
      </w:r>
      <w:r w:rsidR="0020228C" w:rsidRPr="0020228C">
        <w:rPr>
          <w:color w:val="EE0000"/>
          <w:szCs w:val="22"/>
        </w:rPr>
        <w:t>https://www.gob.pe/institucion/midagri/normas-legales/190800-010-2018-minagri.</w:t>
      </w:r>
    </w:p>
    <w:p w14:paraId="369ADC3C" w14:textId="77777777" w:rsidR="00DF5640" w:rsidRPr="00D47F60" w:rsidRDefault="00DF5640" w:rsidP="00DF5640">
      <w:pPr>
        <w:pStyle w:val="MDPI81references"/>
        <w:numPr>
          <w:ilvl w:val="0"/>
          <w:numId w:val="15"/>
        </w:numPr>
      </w:pPr>
      <w:r w:rsidRPr="008A3065">
        <w:rPr>
          <w:szCs w:val="22"/>
        </w:rPr>
        <w:t xml:space="preserve">Butler, C.D.; Trumble, J.T. The Potato Psyllid, </w:t>
      </w:r>
      <w:r w:rsidRPr="00E95932">
        <w:rPr>
          <w:i/>
          <w:iCs/>
          <w:szCs w:val="22"/>
        </w:rPr>
        <w:t xml:space="preserve">Bactericera cockerelli </w:t>
      </w:r>
      <w:r w:rsidRPr="008A3065">
        <w:rPr>
          <w:szCs w:val="22"/>
        </w:rPr>
        <w:t xml:space="preserve">(Sulc) (Hemiptera: Triozidae): Life History, Relationship to Plant Diseases, and Management Strategies. </w:t>
      </w:r>
      <w:r w:rsidRPr="008A3065">
        <w:rPr>
          <w:i/>
          <w:iCs/>
          <w:szCs w:val="22"/>
        </w:rPr>
        <w:t>Terr</w:t>
      </w:r>
      <w:r>
        <w:rPr>
          <w:i/>
          <w:iCs/>
          <w:szCs w:val="22"/>
        </w:rPr>
        <w:t>.</w:t>
      </w:r>
      <w:r w:rsidRPr="008A3065">
        <w:rPr>
          <w:i/>
          <w:iCs/>
          <w:szCs w:val="22"/>
        </w:rPr>
        <w:t xml:space="preserve"> Arthropod</w:t>
      </w:r>
      <w:r>
        <w:rPr>
          <w:i/>
          <w:iCs/>
          <w:szCs w:val="22"/>
        </w:rPr>
        <w:t>.</w:t>
      </w:r>
      <w:r w:rsidRPr="008A3065">
        <w:rPr>
          <w:i/>
          <w:iCs/>
          <w:szCs w:val="22"/>
        </w:rPr>
        <w:t xml:space="preserve"> Rev</w:t>
      </w:r>
      <w:r>
        <w:rPr>
          <w:i/>
          <w:iCs/>
          <w:szCs w:val="22"/>
        </w:rPr>
        <w:t>.</w:t>
      </w:r>
      <w:r w:rsidRPr="008A3065">
        <w:rPr>
          <w:szCs w:val="22"/>
        </w:rPr>
        <w:t xml:space="preserve"> </w:t>
      </w:r>
      <w:r w:rsidRPr="008A3065">
        <w:rPr>
          <w:b/>
          <w:bCs/>
          <w:szCs w:val="22"/>
        </w:rPr>
        <w:t>2012</w:t>
      </w:r>
      <w:r w:rsidRPr="008A3065">
        <w:rPr>
          <w:szCs w:val="22"/>
        </w:rPr>
        <w:t xml:space="preserve">, </w:t>
      </w:r>
      <w:r w:rsidRPr="008A3065">
        <w:rPr>
          <w:i/>
          <w:iCs/>
          <w:szCs w:val="22"/>
        </w:rPr>
        <w:t>5</w:t>
      </w:r>
      <w:r w:rsidRPr="008A3065">
        <w:rPr>
          <w:szCs w:val="22"/>
        </w:rPr>
        <w:t>, 87–111</w:t>
      </w:r>
      <w:r>
        <w:rPr>
          <w:szCs w:val="22"/>
        </w:rPr>
        <w:t>. https://doi.org/</w:t>
      </w:r>
      <w:r w:rsidRPr="008A3065">
        <w:rPr>
          <w:szCs w:val="22"/>
        </w:rPr>
        <w:t>10.1163/187498312X634266.</w:t>
      </w:r>
    </w:p>
    <w:p w14:paraId="6DFFC7E8" w14:textId="77777777" w:rsidR="00DF5640" w:rsidRPr="00D47F60" w:rsidRDefault="00DF5640" w:rsidP="00DF5640">
      <w:pPr>
        <w:pStyle w:val="MDPI81references"/>
        <w:numPr>
          <w:ilvl w:val="0"/>
          <w:numId w:val="15"/>
        </w:numPr>
      </w:pPr>
      <w:r w:rsidRPr="008A3065">
        <w:rPr>
          <w:szCs w:val="22"/>
        </w:rPr>
        <w:t xml:space="preserve">Greenway, G.A.; Rondon, S. Economic Impacts of Zebra Chip in Idaho, Oregon, and Washington. </w:t>
      </w:r>
      <w:r w:rsidRPr="008A3065">
        <w:rPr>
          <w:i/>
          <w:iCs/>
          <w:szCs w:val="22"/>
        </w:rPr>
        <w:t>Am. J. Potato Res.</w:t>
      </w:r>
      <w:r w:rsidRPr="008A3065">
        <w:rPr>
          <w:szCs w:val="22"/>
        </w:rPr>
        <w:t xml:space="preserve"> </w:t>
      </w:r>
      <w:r w:rsidRPr="008A3065">
        <w:rPr>
          <w:b/>
          <w:bCs/>
          <w:szCs w:val="22"/>
        </w:rPr>
        <w:t>2018</w:t>
      </w:r>
      <w:r w:rsidRPr="008A3065">
        <w:rPr>
          <w:szCs w:val="22"/>
        </w:rPr>
        <w:t xml:space="preserve">, </w:t>
      </w:r>
      <w:r w:rsidRPr="008A3065">
        <w:rPr>
          <w:i/>
          <w:iCs/>
          <w:szCs w:val="22"/>
        </w:rPr>
        <w:t>95</w:t>
      </w:r>
      <w:r w:rsidRPr="008A3065">
        <w:rPr>
          <w:szCs w:val="22"/>
        </w:rPr>
        <w:t>, 362–367</w:t>
      </w:r>
      <w:r>
        <w:rPr>
          <w:szCs w:val="22"/>
        </w:rPr>
        <w:t>. https://doi.org/</w:t>
      </w:r>
      <w:r w:rsidRPr="008A3065">
        <w:rPr>
          <w:szCs w:val="22"/>
        </w:rPr>
        <w:t>10.1007/s12230-018-9636-2.</w:t>
      </w:r>
    </w:p>
    <w:p w14:paraId="08A4EE85" w14:textId="77777777" w:rsidR="00DF5640" w:rsidRPr="00D47F60" w:rsidRDefault="00DF5640" w:rsidP="00DF5640">
      <w:pPr>
        <w:pStyle w:val="MDPI81references"/>
        <w:numPr>
          <w:ilvl w:val="0"/>
          <w:numId w:val="15"/>
        </w:numPr>
      </w:pPr>
      <w:r w:rsidRPr="008A3065">
        <w:rPr>
          <w:szCs w:val="22"/>
        </w:rPr>
        <w:t xml:space="preserve">Jackson, M.A.; Dunlap, C.A.; Jaronski, S.T. Ecological Considerations in Producing and Formulating Fungal Entomopathogens for Use in Insect Biocontrol. </w:t>
      </w:r>
      <w:r w:rsidRPr="008A3065">
        <w:rPr>
          <w:i/>
          <w:iCs/>
          <w:szCs w:val="22"/>
        </w:rPr>
        <w:t>BioControl</w:t>
      </w:r>
      <w:r w:rsidRPr="008A3065">
        <w:rPr>
          <w:szCs w:val="22"/>
        </w:rPr>
        <w:t xml:space="preserve"> </w:t>
      </w:r>
      <w:r w:rsidRPr="008A3065">
        <w:rPr>
          <w:b/>
          <w:bCs/>
          <w:szCs w:val="22"/>
        </w:rPr>
        <w:t>2010</w:t>
      </w:r>
      <w:r w:rsidRPr="008A3065">
        <w:rPr>
          <w:szCs w:val="22"/>
        </w:rPr>
        <w:t xml:space="preserve">, </w:t>
      </w:r>
      <w:r w:rsidRPr="008A3065">
        <w:rPr>
          <w:i/>
          <w:iCs/>
          <w:szCs w:val="22"/>
        </w:rPr>
        <w:t>55</w:t>
      </w:r>
      <w:r w:rsidRPr="008A3065">
        <w:rPr>
          <w:szCs w:val="22"/>
        </w:rPr>
        <w:t>, 129–145</w:t>
      </w:r>
      <w:r>
        <w:rPr>
          <w:szCs w:val="22"/>
        </w:rPr>
        <w:t>. https://doi.org/</w:t>
      </w:r>
      <w:r w:rsidRPr="008A3065">
        <w:rPr>
          <w:szCs w:val="22"/>
        </w:rPr>
        <w:t>10.1007/s10526-009-9240-y.</w:t>
      </w:r>
    </w:p>
    <w:p w14:paraId="3A5F12B3" w14:textId="77777777" w:rsidR="00DF5640" w:rsidRPr="00D47F60" w:rsidRDefault="00DF5640" w:rsidP="00DF5640">
      <w:pPr>
        <w:pStyle w:val="MDPI81references"/>
        <w:numPr>
          <w:ilvl w:val="0"/>
          <w:numId w:val="15"/>
        </w:numPr>
      </w:pPr>
      <w:r w:rsidRPr="008A3065">
        <w:rPr>
          <w:szCs w:val="22"/>
        </w:rPr>
        <w:t xml:space="preserve">Mascarin, G.M.; Jaronski, S.T. The Production and Uses of Beauveria Bassiana as a Microbial Insecticide. </w:t>
      </w:r>
      <w:r w:rsidRPr="008A3065">
        <w:rPr>
          <w:i/>
          <w:iCs/>
          <w:szCs w:val="22"/>
        </w:rPr>
        <w:t>World J</w:t>
      </w:r>
      <w:r>
        <w:rPr>
          <w:i/>
          <w:iCs/>
          <w:szCs w:val="22"/>
        </w:rPr>
        <w:t>.</w:t>
      </w:r>
      <w:r w:rsidRPr="008A3065">
        <w:rPr>
          <w:i/>
          <w:iCs/>
          <w:szCs w:val="22"/>
        </w:rPr>
        <w:t xml:space="preserve"> Microbiol</w:t>
      </w:r>
      <w:r>
        <w:rPr>
          <w:i/>
          <w:iCs/>
          <w:szCs w:val="22"/>
        </w:rPr>
        <w:t>.</w:t>
      </w:r>
      <w:r w:rsidRPr="008A3065">
        <w:rPr>
          <w:i/>
          <w:iCs/>
          <w:szCs w:val="22"/>
        </w:rPr>
        <w:t xml:space="preserve"> Biotechnol</w:t>
      </w:r>
      <w:r>
        <w:rPr>
          <w:i/>
          <w:iCs/>
          <w:szCs w:val="22"/>
        </w:rPr>
        <w:t>.</w:t>
      </w:r>
      <w:r w:rsidRPr="008A3065">
        <w:rPr>
          <w:szCs w:val="22"/>
        </w:rPr>
        <w:t xml:space="preserve"> </w:t>
      </w:r>
      <w:r w:rsidRPr="008A3065">
        <w:rPr>
          <w:b/>
          <w:bCs/>
          <w:szCs w:val="22"/>
        </w:rPr>
        <w:t>2016</w:t>
      </w:r>
      <w:r w:rsidRPr="008A3065">
        <w:rPr>
          <w:szCs w:val="22"/>
        </w:rPr>
        <w:t xml:space="preserve">, </w:t>
      </w:r>
      <w:r w:rsidRPr="008A3065">
        <w:rPr>
          <w:i/>
          <w:iCs/>
          <w:szCs w:val="22"/>
        </w:rPr>
        <w:t>32</w:t>
      </w:r>
      <w:r w:rsidRPr="007F7363">
        <w:rPr>
          <w:szCs w:val="22"/>
        </w:rPr>
        <w:t>, 177.</w:t>
      </w:r>
      <w:r>
        <w:rPr>
          <w:szCs w:val="22"/>
        </w:rPr>
        <w:t xml:space="preserve"> https://doi.org/</w:t>
      </w:r>
      <w:r w:rsidRPr="008A3065">
        <w:rPr>
          <w:szCs w:val="22"/>
        </w:rPr>
        <w:t>10.1007/s11274-016-2131-3.</w:t>
      </w:r>
    </w:p>
    <w:p w14:paraId="6C5D2136" w14:textId="77777777" w:rsidR="00DF5640" w:rsidRPr="00D47F60" w:rsidRDefault="00DF5640" w:rsidP="00DF5640">
      <w:pPr>
        <w:pStyle w:val="MDPI81references"/>
        <w:numPr>
          <w:ilvl w:val="0"/>
          <w:numId w:val="15"/>
        </w:numPr>
      </w:pPr>
      <w:r w:rsidRPr="008A3065">
        <w:rPr>
          <w:szCs w:val="22"/>
        </w:rPr>
        <w:t xml:space="preserve">Lacey, L.A.; Liu, T.-X.; Buchman, J.L.; Munyaneza, J.E.; Goolsby, J.A.; Horton, D.R. Entomopathogenic Fungi (Hypocreales) for Control of Potato Psyllid, </w:t>
      </w:r>
      <w:r w:rsidRPr="008A3065">
        <w:rPr>
          <w:i/>
          <w:iCs/>
          <w:szCs w:val="22"/>
        </w:rPr>
        <w:t>Bactericera Cockerelli</w:t>
      </w:r>
      <w:r w:rsidRPr="008A3065">
        <w:rPr>
          <w:szCs w:val="22"/>
        </w:rPr>
        <w:t xml:space="preserve"> (Šulc) (Hemiptera: </w:t>
      </w:r>
      <w:r w:rsidRPr="005102E1">
        <w:rPr>
          <w:szCs w:val="22"/>
        </w:rPr>
        <w:t>Triozidae</w:t>
      </w:r>
      <w:r w:rsidRPr="008A3065">
        <w:rPr>
          <w:szCs w:val="22"/>
        </w:rPr>
        <w:t xml:space="preserve">) in an Area Endemic for Zebra Chip Disease of Potato. </w:t>
      </w:r>
      <w:r>
        <w:rPr>
          <w:i/>
          <w:iCs/>
          <w:szCs w:val="22"/>
        </w:rPr>
        <w:t>Biol</w:t>
      </w:r>
      <w:r w:rsidRPr="007F7363">
        <w:rPr>
          <w:i/>
          <w:iCs/>
          <w:szCs w:val="22"/>
        </w:rPr>
        <w:t>. Control.</w:t>
      </w:r>
      <w:r>
        <w:rPr>
          <w:i/>
          <w:iCs/>
          <w:szCs w:val="22"/>
        </w:rPr>
        <w:t xml:space="preserve"> </w:t>
      </w:r>
      <w:r w:rsidRPr="008A3065">
        <w:rPr>
          <w:b/>
          <w:bCs/>
          <w:szCs w:val="22"/>
        </w:rPr>
        <w:t>2011</w:t>
      </w:r>
      <w:r w:rsidRPr="008A3065">
        <w:rPr>
          <w:szCs w:val="22"/>
        </w:rPr>
        <w:t xml:space="preserve">, </w:t>
      </w:r>
      <w:r w:rsidRPr="008A3065">
        <w:rPr>
          <w:i/>
          <w:iCs/>
          <w:szCs w:val="22"/>
        </w:rPr>
        <w:t>56</w:t>
      </w:r>
      <w:r w:rsidRPr="008A3065">
        <w:rPr>
          <w:szCs w:val="22"/>
        </w:rPr>
        <w:t>, 271–278</w:t>
      </w:r>
      <w:r>
        <w:rPr>
          <w:szCs w:val="22"/>
        </w:rPr>
        <w:t>. https://doi.org/</w:t>
      </w:r>
      <w:r w:rsidRPr="008A3065">
        <w:rPr>
          <w:szCs w:val="22"/>
        </w:rPr>
        <w:t>10.1016/j.biocontrol.2010.11.012.</w:t>
      </w:r>
    </w:p>
    <w:p w14:paraId="4BCFF9B2" w14:textId="1CD21083" w:rsidR="00DF5640" w:rsidRPr="00D47F60" w:rsidRDefault="00DF5640" w:rsidP="00DF5640">
      <w:pPr>
        <w:pStyle w:val="MDPI81references"/>
        <w:numPr>
          <w:ilvl w:val="0"/>
          <w:numId w:val="15"/>
        </w:numPr>
      </w:pPr>
      <w:r w:rsidRPr="008A3065">
        <w:rPr>
          <w:szCs w:val="22"/>
        </w:rPr>
        <w:lastRenderedPageBreak/>
        <w:t xml:space="preserve">Inglis, G.D.; Goettel, M.S.; Butt, T.M.; Strasser, H. Use of Hyphomycetous Fungi for Managing Insect Pests. In </w:t>
      </w:r>
      <w:r w:rsidRPr="008A3065">
        <w:rPr>
          <w:i/>
          <w:iCs/>
          <w:szCs w:val="22"/>
        </w:rPr>
        <w:t>Fungi as Biocontrol Agents</w:t>
      </w:r>
      <w:r w:rsidRPr="007F7363">
        <w:rPr>
          <w:i/>
          <w:iCs/>
          <w:szCs w:val="22"/>
        </w:rPr>
        <w:t>: Progress,</w:t>
      </w:r>
      <w:r w:rsidRPr="008A3065">
        <w:rPr>
          <w:i/>
          <w:iCs/>
          <w:szCs w:val="22"/>
        </w:rPr>
        <w:t xml:space="preserve"> Problems and Potential</w:t>
      </w:r>
      <w:r w:rsidRPr="008A3065">
        <w:rPr>
          <w:szCs w:val="22"/>
        </w:rPr>
        <w:t>; Butt, T.M., Jackson, C., Magan, N., Eds.;</w:t>
      </w:r>
      <w:r w:rsidRPr="008A3065">
        <w:rPr>
          <w:i/>
          <w:iCs/>
          <w:szCs w:val="22"/>
        </w:rPr>
        <w:t xml:space="preserve"> </w:t>
      </w:r>
      <w:r w:rsidRPr="00A14C60">
        <w:rPr>
          <w:szCs w:val="22"/>
        </w:rPr>
        <w:t>CABI Publishing:</w:t>
      </w:r>
      <w:r>
        <w:rPr>
          <w:szCs w:val="22"/>
        </w:rPr>
        <w:t xml:space="preserve"> </w:t>
      </w:r>
      <w:r w:rsidRPr="00A14C60">
        <w:rPr>
          <w:szCs w:val="22"/>
        </w:rPr>
        <w:t>UK</w:t>
      </w:r>
      <w:r w:rsidRPr="008A3065">
        <w:rPr>
          <w:szCs w:val="22"/>
        </w:rPr>
        <w:t xml:space="preserve">, </w:t>
      </w:r>
      <w:r w:rsidRPr="0020228C">
        <w:rPr>
          <w:b/>
          <w:bCs/>
          <w:szCs w:val="22"/>
        </w:rPr>
        <w:t>2001</w:t>
      </w:r>
      <w:r w:rsidRPr="008A3065">
        <w:rPr>
          <w:szCs w:val="22"/>
        </w:rPr>
        <w:t>; pp.</w:t>
      </w:r>
      <w:r w:rsidRPr="00C436F5">
        <w:rPr>
          <w:szCs w:val="22"/>
        </w:rPr>
        <w:t xml:space="preserve"> </w:t>
      </w:r>
      <w:r w:rsidRPr="008A3065">
        <w:rPr>
          <w:szCs w:val="22"/>
        </w:rPr>
        <w:t>23–69</w:t>
      </w:r>
      <w:r>
        <w:rPr>
          <w:szCs w:val="22"/>
        </w:rPr>
        <w:t>,</w:t>
      </w:r>
      <w:r w:rsidRPr="008A3065">
        <w:rPr>
          <w:szCs w:val="22"/>
        </w:rPr>
        <w:t xml:space="preserve"> ISBN 978-0-85199-356-0.</w:t>
      </w:r>
    </w:p>
    <w:p w14:paraId="04AAFCDB" w14:textId="04A8E09A" w:rsidR="00DF5640" w:rsidRPr="00D47F60" w:rsidRDefault="00DF5640" w:rsidP="00DF5640">
      <w:pPr>
        <w:pStyle w:val="MDPI81references"/>
        <w:numPr>
          <w:ilvl w:val="0"/>
          <w:numId w:val="15"/>
        </w:numPr>
      </w:pPr>
      <w:r w:rsidRPr="008A3065">
        <w:rPr>
          <w:szCs w:val="22"/>
        </w:rPr>
        <w:t>International Potato Center</w:t>
      </w:r>
      <w:r>
        <w:rPr>
          <w:szCs w:val="22"/>
        </w:rPr>
        <w:t>.</w:t>
      </w:r>
      <w:r w:rsidRPr="008A3065">
        <w:rPr>
          <w:szCs w:val="22"/>
        </w:rPr>
        <w:t xml:space="preserve"> </w:t>
      </w:r>
      <w:r w:rsidRPr="008A3065">
        <w:rPr>
          <w:i/>
          <w:iCs/>
          <w:szCs w:val="22"/>
        </w:rPr>
        <w:t>Informe de Visita a Huancabamba, Piura de Comitiva SENASA Nivel Central Intervención de Especialistas SENASA-C</w:t>
      </w:r>
      <w:r w:rsidRPr="00650B5D">
        <w:rPr>
          <w:i/>
          <w:iCs/>
          <w:szCs w:val="22"/>
        </w:rPr>
        <w:t>IP</w:t>
      </w:r>
      <w:r w:rsidRPr="00650B5D">
        <w:rPr>
          <w:szCs w:val="22"/>
        </w:rPr>
        <w:t xml:space="preserve">; </w:t>
      </w:r>
      <w:r w:rsidRPr="008A3065">
        <w:rPr>
          <w:szCs w:val="22"/>
        </w:rPr>
        <w:t>International Potato Center,</w:t>
      </w:r>
      <w:r w:rsidR="000B602A">
        <w:rPr>
          <w:szCs w:val="22"/>
        </w:rPr>
        <w:t xml:space="preserve"> Lima, Peru.</w:t>
      </w:r>
      <w:r w:rsidRPr="008A3065">
        <w:rPr>
          <w:szCs w:val="22"/>
        </w:rPr>
        <w:t xml:space="preserve"> </w:t>
      </w:r>
      <w:r w:rsidRPr="0020228C">
        <w:rPr>
          <w:b/>
          <w:bCs/>
          <w:szCs w:val="22"/>
        </w:rPr>
        <w:t>2022</w:t>
      </w:r>
      <w:r w:rsidRPr="008A3065">
        <w:rPr>
          <w:szCs w:val="22"/>
        </w:rPr>
        <w:t>; p.</w:t>
      </w:r>
      <w:r w:rsidRPr="00C436F5">
        <w:rPr>
          <w:szCs w:val="22"/>
        </w:rPr>
        <w:t xml:space="preserve"> </w:t>
      </w:r>
      <w:r w:rsidRPr="008A3065">
        <w:rPr>
          <w:szCs w:val="22"/>
        </w:rPr>
        <w:t>13</w:t>
      </w:r>
      <w:r>
        <w:rPr>
          <w:szCs w:val="22"/>
        </w:rPr>
        <w:t>,</w:t>
      </w:r>
      <w:r w:rsidRPr="008A3065">
        <w:rPr>
          <w:szCs w:val="22"/>
        </w:rPr>
        <w:t xml:space="preserve"> </w:t>
      </w:r>
      <w:r w:rsidRPr="00650B5D">
        <w:rPr>
          <w:szCs w:val="22"/>
        </w:rPr>
        <w:t>ISBN</w:t>
      </w:r>
      <w:r w:rsidRPr="008A3065">
        <w:rPr>
          <w:szCs w:val="22"/>
        </w:rPr>
        <w:t xml:space="preserve"> 978-92-9060-652-9</w:t>
      </w:r>
      <w:r>
        <w:rPr>
          <w:szCs w:val="22"/>
        </w:rPr>
        <w:t>.</w:t>
      </w:r>
    </w:p>
    <w:p w14:paraId="2EB31335" w14:textId="77777777" w:rsidR="00DF5640" w:rsidRPr="00D47F60" w:rsidRDefault="00DF5640" w:rsidP="00DF5640">
      <w:pPr>
        <w:pStyle w:val="MDPI81references"/>
        <w:numPr>
          <w:ilvl w:val="0"/>
          <w:numId w:val="15"/>
        </w:numPr>
      </w:pPr>
      <w:r w:rsidRPr="008A3065">
        <w:rPr>
          <w:szCs w:val="22"/>
        </w:rPr>
        <w:t xml:space="preserve">Roque Enriquez, A.; Beltrán Beache, M.; Ochoa Fuentes, Y.M.; Delgado Ortiz, J.C. Parámetros Poblacionales de </w:t>
      </w:r>
      <w:r w:rsidRPr="00E95932">
        <w:rPr>
          <w:i/>
          <w:iCs/>
          <w:szCs w:val="22"/>
        </w:rPr>
        <w:t xml:space="preserve">Bactericera Cockerelli </w:t>
      </w:r>
      <w:r w:rsidRPr="008A3065">
        <w:rPr>
          <w:szCs w:val="22"/>
        </w:rPr>
        <w:t xml:space="preserve">En Plantas de Tomate Tratadas Con Menadiona. </w:t>
      </w:r>
      <w:r w:rsidRPr="008A3065">
        <w:rPr>
          <w:i/>
          <w:iCs/>
          <w:szCs w:val="22"/>
        </w:rPr>
        <w:t>Remexca</w:t>
      </w:r>
      <w:r w:rsidRPr="008A3065">
        <w:rPr>
          <w:szCs w:val="22"/>
        </w:rPr>
        <w:t xml:space="preserve"> </w:t>
      </w:r>
      <w:r w:rsidRPr="008A3065">
        <w:rPr>
          <w:b/>
          <w:bCs/>
          <w:szCs w:val="22"/>
        </w:rPr>
        <w:t>2024</w:t>
      </w:r>
      <w:r w:rsidRPr="008A3065">
        <w:rPr>
          <w:szCs w:val="22"/>
        </w:rPr>
        <w:t xml:space="preserve">, </w:t>
      </w:r>
      <w:r w:rsidRPr="008A3065">
        <w:rPr>
          <w:i/>
          <w:iCs/>
          <w:szCs w:val="22"/>
        </w:rPr>
        <w:t>15</w:t>
      </w:r>
      <w:r w:rsidRPr="008A3065">
        <w:rPr>
          <w:szCs w:val="22"/>
        </w:rPr>
        <w:t>, e3349</w:t>
      </w:r>
      <w:r>
        <w:rPr>
          <w:szCs w:val="22"/>
        </w:rPr>
        <w:t>. https://doi.org/</w:t>
      </w:r>
      <w:r w:rsidRPr="008A3065">
        <w:rPr>
          <w:szCs w:val="22"/>
        </w:rPr>
        <w:t>10.29312/remexca.v15i4.3349.</w:t>
      </w:r>
    </w:p>
    <w:p w14:paraId="26F4B431" w14:textId="77777777" w:rsidR="00DF5640" w:rsidRPr="00D47F60" w:rsidRDefault="00DF5640" w:rsidP="00DF5640">
      <w:pPr>
        <w:pStyle w:val="MDPI81references"/>
        <w:numPr>
          <w:ilvl w:val="0"/>
          <w:numId w:val="15"/>
        </w:numPr>
      </w:pPr>
      <w:r w:rsidRPr="008A3065">
        <w:rPr>
          <w:szCs w:val="22"/>
        </w:rPr>
        <w:t xml:space="preserve">Yang, X.-B.; Zhang, Y.-M.; Hua, L.; Peng, L.-N.; Munyaneza, J.E.; Trumble, J.T.; Liu, T.-X. Repellency of Selected Biorational Insecticides to Potato Psyllid, </w:t>
      </w:r>
      <w:r w:rsidRPr="00E95932">
        <w:rPr>
          <w:i/>
          <w:iCs/>
          <w:szCs w:val="22"/>
        </w:rPr>
        <w:t xml:space="preserve">Bactericera cockerelli </w:t>
      </w:r>
      <w:r w:rsidRPr="008A3065">
        <w:rPr>
          <w:szCs w:val="22"/>
        </w:rPr>
        <w:t xml:space="preserve">(Hemiptera: </w:t>
      </w:r>
      <w:r w:rsidRPr="00A14C60">
        <w:rPr>
          <w:i/>
          <w:iCs/>
          <w:szCs w:val="22"/>
        </w:rPr>
        <w:t>Psyllidae</w:t>
      </w:r>
      <w:r w:rsidRPr="008A3065">
        <w:rPr>
          <w:szCs w:val="22"/>
        </w:rPr>
        <w:t xml:space="preserve">). </w:t>
      </w:r>
      <w:r w:rsidRPr="00A14C60">
        <w:rPr>
          <w:i/>
          <w:iCs/>
          <w:szCs w:val="22"/>
        </w:rPr>
        <w:t xml:space="preserve">Crop </w:t>
      </w:r>
      <w:r>
        <w:rPr>
          <w:i/>
          <w:iCs/>
          <w:szCs w:val="22"/>
        </w:rPr>
        <w:t xml:space="preserve">Prot. </w:t>
      </w:r>
      <w:r w:rsidRPr="008A3065">
        <w:rPr>
          <w:b/>
          <w:bCs/>
          <w:szCs w:val="22"/>
        </w:rPr>
        <w:t>2010</w:t>
      </w:r>
      <w:r w:rsidRPr="008A3065">
        <w:rPr>
          <w:szCs w:val="22"/>
        </w:rPr>
        <w:t xml:space="preserve">, </w:t>
      </w:r>
      <w:r w:rsidRPr="008A3065">
        <w:rPr>
          <w:i/>
          <w:iCs/>
          <w:szCs w:val="22"/>
        </w:rPr>
        <w:t>29</w:t>
      </w:r>
      <w:r w:rsidRPr="008A3065">
        <w:rPr>
          <w:szCs w:val="22"/>
        </w:rPr>
        <w:t>, 1320–1324</w:t>
      </w:r>
      <w:r>
        <w:rPr>
          <w:szCs w:val="22"/>
        </w:rPr>
        <w:t>. https://doi.org/</w:t>
      </w:r>
      <w:r w:rsidRPr="008A3065">
        <w:rPr>
          <w:szCs w:val="22"/>
        </w:rPr>
        <w:t>10.1016/j.cropro.2010.06.013.</w:t>
      </w:r>
    </w:p>
    <w:p w14:paraId="14B190C6" w14:textId="77777777" w:rsidR="00DF5640" w:rsidRPr="00D47F60" w:rsidRDefault="00DF5640" w:rsidP="00DF5640">
      <w:pPr>
        <w:pStyle w:val="MDPI81references"/>
        <w:numPr>
          <w:ilvl w:val="0"/>
          <w:numId w:val="15"/>
        </w:numPr>
      </w:pPr>
      <w:r w:rsidRPr="008A3065">
        <w:rPr>
          <w:szCs w:val="22"/>
        </w:rPr>
        <w:t xml:space="preserve">Munyaneza, J.E. Zebra Chip Disease of Potato: Biology, Epidemiology, and Management. </w:t>
      </w:r>
      <w:r w:rsidRPr="008A3065">
        <w:rPr>
          <w:i/>
          <w:iCs/>
          <w:szCs w:val="22"/>
        </w:rPr>
        <w:t>Am. J. Pot</w:t>
      </w:r>
      <w:r>
        <w:rPr>
          <w:i/>
          <w:iCs/>
          <w:szCs w:val="22"/>
        </w:rPr>
        <w:t>.</w:t>
      </w:r>
      <w:r w:rsidRPr="008A3065">
        <w:rPr>
          <w:i/>
          <w:iCs/>
          <w:szCs w:val="22"/>
        </w:rPr>
        <w:t xml:space="preserve"> Res</w:t>
      </w:r>
      <w:r>
        <w:rPr>
          <w:i/>
          <w:iCs/>
          <w:szCs w:val="22"/>
        </w:rPr>
        <w:t>.</w:t>
      </w:r>
      <w:r w:rsidRPr="008A3065">
        <w:rPr>
          <w:szCs w:val="22"/>
        </w:rPr>
        <w:t xml:space="preserve"> </w:t>
      </w:r>
      <w:r w:rsidRPr="008A3065">
        <w:rPr>
          <w:b/>
          <w:bCs/>
          <w:szCs w:val="22"/>
        </w:rPr>
        <w:t>2012</w:t>
      </w:r>
      <w:r w:rsidRPr="008A3065">
        <w:rPr>
          <w:szCs w:val="22"/>
        </w:rPr>
        <w:t xml:space="preserve">, </w:t>
      </w:r>
      <w:r w:rsidRPr="008A3065">
        <w:rPr>
          <w:i/>
          <w:iCs/>
          <w:szCs w:val="22"/>
        </w:rPr>
        <w:t>89</w:t>
      </w:r>
      <w:r w:rsidRPr="008A3065">
        <w:rPr>
          <w:szCs w:val="22"/>
        </w:rPr>
        <w:t>, 329–350</w:t>
      </w:r>
      <w:r>
        <w:rPr>
          <w:szCs w:val="22"/>
        </w:rPr>
        <w:t>. https://doi.org/</w:t>
      </w:r>
      <w:r w:rsidRPr="008A3065">
        <w:rPr>
          <w:szCs w:val="22"/>
        </w:rPr>
        <w:t>10.1007/s12230-012-9262-3.</w:t>
      </w:r>
    </w:p>
    <w:p w14:paraId="7B0BAEA7" w14:textId="77777777" w:rsidR="00DF5640" w:rsidRPr="00D47F60" w:rsidRDefault="00DF5640" w:rsidP="00DF5640">
      <w:pPr>
        <w:pStyle w:val="MDPI81references"/>
        <w:numPr>
          <w:ilvl w:val="0"/>
          <w:numId w:val="15"/>
        </w:numPr>
      </w:pPr>
      <w:r w:rsidRPr="008A3065">
        <w:rPr>
          <w:szCs w:val="22"/>
        </w:rPr>
        <w:t xml:space="preserve">Cameron, P.J.; Surrey, M.R.; Wigley, P.J.; Anderson, J.A.D.; Hartnett, D.E.; Wallace, A.R. Seasonality of </w:t>
      </w:r>
      <w:r w:rsidRPr="008A3065">
        <w:rPr>
          <w:i/>
          <w:iCs/>
          <w:szCs w:val="22"/>
        </w:rPr>
        <w:t>Bactericera cockerelli</w:t>
      </w:r>
      <w:r w:rsidRPr="008A3065">
        <w:rPr>
          <w:szCs w:val="22"/>
        </w:rPr>
        <w:t xml:space="preserve"> in Potatoes (</w:t>
      </w:r>
      <w:r w:rsidRPr="008A3065">
        <w:rPr>
          <w:i/>
          <w:iCs/>
          <w:szCs w:val="22"/>
        </w:rPr>
        <w:t>Solanum Tuberosum</w:t>
      </w:r>
      <w:r w:rsidRPr="008A3065">
        <w:rPr>
          <w:szCs w:val="22"/>
        </w:rPr>
        <w:t xml:space="preserve">) in South Auckland, New Zealand. </w:t>
      </w:r>
      <w:r w:rsidRPr="001F4016">
        <w:rPr>
          <w:i/>
          <w:iCs/>
          <w:szCs w:val="22"/>
        </w:rPr>
        <w:t>New Zealand J. Crop Hortic.</w:t>
      </w:r>
      <w:r>
        <w:rPr>
          <w:i/>
          <w:iCs/>
          <w:szCs w:val="22"/>
        </w:rPr>
        <w:t xml:space="preserve"> Sci. </w:t>
      </w:r>
      <w:r w:rsidRPr="008A3065">
        <w:rPr>
          <w:b/>
          <w:bCs/>
          <w:szCs w:val="22"/>
        </w:rPr>
        <w:t>2009</w:t>
      </w:r>
      <w:r w:rsidRPr="008A3065">
        <w:rPr>
          <w:szCs w:val="22"/>
        </w:rPr>
        <w:t xml:space="preserve">, </w:t>
      </w:r>
      <w:r w:rsidRPr="008A3065">
        <w:rPr>
          <w:i/>
          <w:iCs/>
          <w:szCs w:val="22"/>
        </w:rPr>
        <w:t>37</w:t>
      </w:r>
      <w:r w:rsidRPr="008A3065">
        <w:rPr>
          <w:szCs w:val="22"/>
        </w:rPr>
        <w:t>, 295–301</w:t>
      </w:r>
      <w:r>
        <w:rPr>
          <w:szCs w:val="22"/>
        </w:rPr>
        <w:t>. https://doi.org/</w:t>
      </w:r>
      <w:r w:rsidRPr="008A3065">
        <w:rPr>
          <w:szCs w:val="22"/>
        </w:rPr>
        <w:t>10.1080/01140671.2009.9687584.</w:t>
      </w:r>
    </w:p>
    <w:p w14:paraId="0A383BC0" w14:textId="77777777" w:rsidR="00DF5640" w:rsidRPr="00D47F60" w:rsidRDefault="00DF5640" w:rsidP="00DF5640">
      <w:pPr>
        <w:pStyle w:val="MDPI81references"/>
        <w:numPr>
          <w:ilvl w:val="0"/>
          <w:numId w:val="15"/>
        </w:numPr>
      </w:pPr>
      <w:r w:rsidRPr="008A3065">
        <w:rPr>
          <w:szCs w:val="22"/>
        </w:rPr>
        <w:t xml:space="preserve">De Haan, S.; Forbes, A.; Amoros, W.; Gastelo, M.; Salas, E.; Hualla, V.; De Mendiburu, F.; Bonierbale, M. </w:t>
      </w:r>
      <w:r w:rsidRPr="008A3065">
        <w:rPr>
          <w:i/>
          <w:iCs/>
          <w:szCs w:val="22"/>
        </w:rPr>
        <w:t>Metodologías de Evaluación Estándar y Manejo de Datos de Clones Avanzados de Papa.</w:t>
      </w:r>
      <w:r w:rsidRPr="008A3065">
        <w:rPr>
          <w:szCs w:val="22"/>
        </w:rPr>
        <w:t>; Modulo 2: Evaluación del rendimiento de tubérculos sanos de clones avanzados de papa. Guía para Colaboradores Internacionales; Centro Internacional de la Papa: Lima</w:t>
      </w:r>
      <w:r>
        <w:rPr>
          <w:szCs w:val="22"/>
        </w:rPr>
        <w:t>,</w:t>
      </w:r>
      <w:r w:rsidRPr="008A3065">
        <w:rPr>
          <w:szCs w:val="22"/>
        </w:rPr>
        <w:t xml:space="preserve"> Perú, 2014; p.</w:t>
      </w:r>
      <w:r w:rsidRPr="00C436F5">
        <w:rPr>
          <w:szCs w:val="22"/>
        </w:rPr>
        <w:t xml:space="preserve"> </w:t>
      </w:r>
      <w:r w:rsidRPr="008A3065">
        <w:rPr>
          <w:szCs w:val="22"/>
        </w:rPr>
        <w:t>44</w:t>
      </w:r>
      <w:r>
        <w:rPr>
          <w:szCs w:val="22"/>
        </w:rPr>
        <w:t>.</w:t>
      </w:r>
    </w:p>
    <w:p w14:paraId="2A58EAA0" w14:textId="77777777" w:rsidR="00DF5640" w:rsidRPr="00D47F60" w:rsidRDefault="00DF5640" w:rsidP="00DF5640">
      <w:pPr>
        <w:pStyle w:val="MDPI81references"/>
        <w:numPr>
          <w:ilvl w:val="0"/>
          <w:numId w:val="15"/>
        </w:numPr>
      </w:pPr>
      <w:r w:rsidRPr="008A3065">
        <w:rPr>
          <w:szCs w:val="22"/>
        </w:rPr>
        <w:t>Liefting, L.W.; Sutherland, P.W.; Ward, L.I.; Paice, K.L.; Weir, B.S.; Clover, G.R.G. A New ‘</w:t>
      </w:r>
      <w:r w:rsidRPr="008A3065">
        <w:rPr>
          <w:i/>
          <w:iCs/>
          <w:szCs w:val="22"/>
        </w:rPr>
        <w:t>Candidatus</w:t>
      </w:r>
      <w:r w:rsidRPr="008A3065">
        <w:rPr>
          <w:szCs w:val="22"/>
        </w:rPr>
        <w:t xml:space="preserve"> Liberibacter’ Species Associated with Diseases of Solanaceous Crops. </w:t>
      </w:r>
      <w:r w:rsidRPr="00784433">
        <w:rPr>
          <w:i/>
          <w:iCs/>
          <w:szCs w:val="22"/>
        </w:rPr>
        <w:t xml:space="preserve">Plant </w:t>
      </w:r>
      <w:r>
        <w:rPr>
          <w:i/>
          <w:iCs/>
          <w:szCs w:val="22"/>
        </w:rPr>
        <w:t xml:space="preserve">Dis. </w:t>
      </w:r>
      <w:r w:rsidRPr="008A3065">
        <w:rPr>
          <w:b/>
          <w:bCs/>
          <w:szCs w:val="22"/>
        </w:rPr>
        <w:t>2009</w:t>
      </w:r>
      <w:r w:rsidRPr="008A3065">
        <w:rPr>
          <w:szCs w:val="22"/>
        </w:rPr>
        <w:t xml:space="preserve">, </w:t>
      </w:r>
      <w:r w:rsidRPr="008A3065">
        <w:rPr>
          <w:i/>
          <w:iCs/>
          <w:szCs w:val="22"/>
        </w:rPr>
        <w:t>93</w:t>
      </w:r>
      <w:r w:rsidRPr="008A3065">
        <w:rPr>
          <w:szCs w:val="22"/>
        </w:rPr>
        <w:t>, 208–214</w:t>
      </w:r>
      <w:r>
        <w:rPr>
          <w:szCs w:val="22"/>
        </w:rPr>
        <w:t>. https://doi.org/</w:t>
      </w:r>
      <w:r w:rsidRPr="008A3065">
        <w:rPr>
          <w:szCs w:val="22"/>
        </w:rPr>
        <w:t>10.1094/PDIS-93-3-0208.</w:t>
      </w:r>
    </w:p>
    <w:p w14:paraId="302DC69B" w14:textId="4A355E83" w:rsidR="00DF5640" w:rsidRPr="00D47F60" w:rsidRDefault="00DF5640" w:rsidP="00DF5640">
      <w:pPr>
        <w:pStyle w:val="MDPI81references"/>
        <w:numPr>
          <w:ilvl w:val="0"/>
          <w:numId w:val="15"/>
        </w:numPr>
      </w:pPr>
      <w:r w:rsidRPr="008A3065">
        <w:rPr>
          <w:szCs w:val="22"/>
        </w:rPr>
        <w:t xml:space="preserve">Vanderplank, J. </w:t>
      </w:r>
      <w:r w:rsidRPr="005536A0">
        <w:rPr>
          <w:i/>
          <w:iCs/>
          <w:szCs w:val="22"/>
        </w:rPr>
        <w:t>Plant Diseases: Epidemics and Control</w:t>
      </w:r>
      <w:r>
        <w:rPr>
          <w:szCs w:val="22"/>
        </w:rPr>
        <w:t>;</w:t>
      </w:r>
      <w:r w:rsidRPr="008A3065">
        <w:rPr>
          <w:szCs w:val="22"/>
        </w:rPr>
        <w:t xml:space="preserve"> </w:t>
      </w:r>
      <w:r w:rsidRPr="00784433">
        <w:rPr>
          <w:szCs w:val="22"/>
        </w:rPr>
        <w:t>Academic Press</w:t>
      </w:r>
      <w:r>
        <w:rPr>
          <w:szCs w:val="22"/>
        </w:rPr>
        <w:t>,</w:t>
      </w:r>
      <w:r w:rsidRPr="008A3065">
        <w:rPr>
          <w:szCs w:val="22"/>
        </w:rPr>
        <w:t xml:space="preserve"> </w:t>
      </w:r>
      <w:r w:rsidRPr="00784433">
        <w:rPr>
          <w:szCs w:val="22"/>
        </w:rPr>
        <w:t>1963</w:t>
      </w:r>
      <w:r w:rsidRPr="008A3065">
        <w:rPr>
          <w:szCs w:val="22"/>
        </w:rPr>
        <w:t>.</w:t>
      </w:r>
    </w:p>
    <w:p w14:paraId="6728F0E9" w14:textId="77777777" w:rsidR="00DF5640" w:rsidRPr="00D47F60" w:rsidRDefault="00DF5640" w:rsidP="00DF5640">
      <w:pPr>
        <w:pStyle w:val="MDPI81references"/>
        <w:numPr>
          <w:ilvl w:val="0"/>
          <w:numId w:val="15"/>
        </w:numPr>
      </w:pPr>
      <w:r w:rsidRPr="00EC3009">
        <w:rPr>
          <w:szCs w:val="22"/>
        </w:rPr>
        <w:t>R Core Team</w:t>
      </w:r>
      <w:r>
        <w:rPr>
          <w:szCs w:val="22"/>
        </w:rPr>
        <w:t>.</w:t>
      </w:r>
      <w:r w:rsidRPr="00EC3009">
        <w:rPr>
          <w:szCs w:val="22"/>
        </w:rPr>
        <w:t xml:space="preserve"> Available online: https://www.r-project.org/ (accessed on 13 August 2025).</w:t>
      </w:r>
    </w:p>
    <w:p w14:paraId="28AF1B39" w14:textId="7F4DE312" w:rsidR="00DF5640" w:rsidRPr="000B602A" w:rsidRDefault="00DF5640" w:rsidP="00DF5640">
      <w:pPr>
        <w:pStyle w:val="MDPI81references"/>
        <w:numPr>
          <w:ilvl w:val="0"/>
          <w:numId w:val="15"/>
        </w:numPr>
      </w:pPr>
      <w:commentRangeStart w:id="92"/>
      <w:commentRangeStart w:id="93"/>
      <w:r w:rsidRPr="000B602A">
        <w:t>Bates, D.; Maechler, M.; Bolker</w:t>
      </w:r>
      <w:r w:rsidR="000B602A" w:rsidRPr="000B602A">
        <w:t>,</w:t>
      </w:r>
      <w:r w:rsidRPr="000B602A">
        <w:rPr>
          <w:szCs w:val="22"/>
        </w:rPr>
        <w:t xml:space="preserve"> B.; Walker, S.; Christensen, R.H.B.; Singmann, H.; Dai, B.; Scheipl, F.; Grothendieck, G.; et al. </w:t>
      </w:r>
      <w:r w:rsidR="000B602A" w:rsidRPr="000B602A">
        <w:rPr>
          <w:szCs w:val="22"/>
        </w:rPr>
        <w:t>l</w:t>
      </w:r>
      <w:r w:rsidRPr="000B602A">
        <w:rPr>
          <w:szCs w:val="22"/>
        </w:rPr>
        <w:t>me4: Linear Mixed-Effects Models Using “Eigen” and S4</w:t>
      </w:r>
      <w:r w:rsidR="000B602A" w:rsidRPr="000B602A">
        <w:rPr>
          <w:szCs w:val="22"/>
        </w:rPr>
        <w:t>.</w:t>
      </w:r>
      <w:r w:rsidRPr="000B602A">
        <w:rPr>
          <w:szCs w:val="22"/>
        </w:rPr>
        <w:t xml:space="preserve"> </w:t>
      </w:r>
      <w:r w:rsidRPr="000B602A">
        <w:rPr>
          <w:b/>
          <w:bCs/>
          <w:szCs w:val="22"/>
        </w:rPr>
        <w:t>2025</w:t>
      </w:r>
      <w:commentRangeEnd w:id="92"/>
      <w:r w:rsidRPr="000B602A">
        <w:rPr>
          <w:rStyle w:val="Refdecomentario"/>
          <w:rFonts w:eastAsia="SimSun"/>
          <w:lang w:eastAsia="zh-CN" w:bidi="ar-SA"/>
          <w14:ligatures w14:val="none"/>
        </w:rPr>
        <w:commentReference w:id="92"/>
      </w:r>
      <w:commentRangeEnd w:id="93"/>
      <w:r w:rsidR="000B602A">
        <w:rPr>
          <w:rStyle w:val="Refdecomentario"/>
          <w:rFonts w:eastAsia="SimSun"/>
          <w:lang w:eastAsia="zh-CN" w:bidi="ar-SA"/>
          <w14:ligatures w14:val="none"/>
        </w:rPr>
        <w:commentReference w:id="93"/>
      </w:r>
      <w:r w:rsidRPr="000B602A">
        <w:rPr>
          <w:szCs w:val="22"/>
        </w:rPr>
        <w:t>.</w:t>
      </w:r>
      <w:r w:rsidR="000B602A" w:rsidRPr="000B602A">
        <w:rPr>
          <w:rFonts w:eastAsia="SimSun"/>
          <w:color w:val="EE0000"/>
          <w:sz w:val="20"/>
          <w:lang w:eastAsia="zh-CN" w:bidi="ar-SA"/>
          <w14:ligatures w14:val="none"/>
        </w:rPr>
        <w:t xml:space="preserve"> </w:t>
      </w:r>
      <w:hyperlink r:id="rId110" w:history="1">
        <w:r w:rsidR="000B602A" w:rsidRPr="000B602A">
          <w:rPr>
            <w:rStyle w:val="Hipervnculo"/>
            <w:color w:val="EE0000"/>
            <w:szCs w:val="22"/>
            <w:u w:val="none"/>
          </w:rPr>
          <w:t>https://CRAN.R-project.org/package=lme4</w:t>
        </w:r>
      </w:hyperlink>
      <w:r w:rsidR="000B602A" w:rsidRPr="000B602A">
        <w:rPr>
          <w:color w:val="EE0000"/>
          <w:szCs w:val="22"/>
        </w:rPr>
        <w:t>.</w:t>
      </w:r>
      <w:r w:rsidR="000020ED" w:rsidRPr="000B602A">
        <w:rPr>
          <w:color w:val="EE0000"/>
        </w:rPr>
        <w:t xml:space="preserve"> </w:t>
      </w:r>
    </w:p>
    <w:p w14:paraId="60B427DB" w14:textId="77777777" w:rsidR="00DF5640" w:rsidRPr="00D47F60" w:rsidRDefault="00DF5640" w:rsidP="00DF5640">
      <w:pPr>
        <w:pStyle w:val="MDPI81references"/>
        <w:numPr>
          <w:ilvl w:val="0"/>
          <w:numId w:val="15"/>
        </w:numPr>
      </w:pPr>
      <w:r w:rsidRPr="008A3065">
        <w:rPr>
          <w:szCs w:val="22"/>
        </w:rPr>
        <w:t xml:space="preserve">Schielzeth, H.; Dingemanse, N.J.; Nakagawa, S.; Westneat, D.F.; Allegue, H.; Teplitsky, C.; Réale, D.; Dochtermann, N.A.; Garamszegi, L.Z.; Araya-Ajoy, Y.G. Robustness of Linear Mixed-Effects Models to Violations of Distributional Assumptions. </w:t>
      </w:r>
      <w:r w:rsidRPr="00481CAB">
        <w:rPr>
          <w:i/>
          <w:iCs/>
          <w:szCs w:val="22"/>
        </w:rPr>
        <w:t xml:space="preserve">Methods </w:t>
      </w:r>
      <w:r>
        <w:rPr>
          <w:i/>
          <w:iCs/>
          <w:szCs w:val="22"/>
        </w:rPr>
        <w:t xml:space="preserve">Ecol. Evol. </w:t>
      </w:r>
      <w:r w:rsidRPr="008A3065">
        <w:rPr>
          <w:b/>
          <w:bCs/>
          <w:szCs w:val="22"/>
        </w:rPr>
        <w:t>2020</w:t>
      </w:r>
      <w:r w:rsidRPr="008A3065">
        <w:rPr>
          <w:szCs w:val="22"/>
        </w:rPr>
        <w:t xml:space="preserve">, </w:t>
      </w:r>
      <w:r w:rsidRPr="008A3065">
        <w:rPr>
          <w:i/>
          <w:iCs/>
          <w:szCs w:val="22"/>
        </w:rPr>
        <w:t>11</w:t>
      </w:r>
      <w:r w:rsidRPr="008A3065">
        <w:rPr>
          <w:szCs w:val="22"/>
        </w:rPr>
        <w:t>, 1141–1152</w:t>
      </w:r>
      <w:r>
        <w:rPr>
          <w:szCs w:val="22"/>
        </w:rPr>
        <w:t>. https://doi.org/</w:t>
      </w:r>
      <w:r w:rsidRPr="008A3065">
        <w:rPr>
          <w:szCs w:val="22"/>
        </w:rPr>
        <w:t>10.1111/2041-210X.13434.</w:t>
      </w:r>
    </w:p>
    <w:p w14:paraId="7A69E7B4" w14:textId="5185A8E8" w:rsidR="00DF5640" w:rsidRPr="000020ED" w:rsidRDefault="00DF5640" w:rsidP="00DF5640">
      <w:pPr>
        <w:pStyle w:val="MDPI81references"/>
        <w:numPr>
          <w:ilvl w:val="0"/>
          <w:numId w:val="15"/>
        </w:numPr>
      </w:pPr>
      <w:r w:rsidRPr="000020ED">
        <w:rPr>
          <w:szCs w:val="22"/>
        </w:rPr>
        <w:t xml:space="preserve">Lenth, R.V.; Bolker, B.; Buerkner, P.; Giné-Vázquez, I.; Herve, M.; Jung, M.; Love, J.; Miguez, F.; Piaskowski, J.; Riebl, H.; et al. </w:t>
      </w:r>
      <w:r w:rsidRPr="000020ED">
        <w:rPr>
          <w:i/>
          <w:iCs/>
          <w:szCs w:val="22"/>
        </w:rPr>
        <w:t>Emmeans: Estimated Marginal Means, Aka Least-Squares Means</w:t>
      </w:r>
      <w:r w:rsidRPr="000020ED">
        <w:rPr>
          <w:szCs w:val="22"/>
        </w:rPr>
        <w:t xml:space="preserve">; </w:t>
      </w:r>
      <w:r w:rsidR="00AF1E23" w:rsidRPr="000020ED">
        <w:rPr>
          <w:color w:val="EE0000"/>
          <w:szCs w:val="22"/>
        </w:rPr>
        <w:t>CRAN: Wien, Austria</w:t>
      </w:r>
      <w:r w:rsidR="00AF1E23" w:rsidRPr="000020ED">
        <w:rPr>
          <w:szCs w:val="22"/>
        </w:rPr>
        <w:t xml:space="preserve">, </w:t>
      </w:r>
      <w:commentRangeStart w:id="94"/>
      <w:commentRangeStart w:id="95"/>
      <w:r w:rsidRPr="00796F47">
        <w:rPr>
          <w:b/>
          <w:bCs/>
          <w:szCs w:val="22"/>
        </w:rPr>
        <w:t>2024</w:t>
      </w:r>
      <w:commentRangeEnd w:id="94"/>
      <w:r w:rsidRPr="00796F47">
        <w:rPr>
          <w:rStyle w:val="Refdecomentario"/>
          <w:rFonts w:eastAsia="SimSun"/>
          <w:b/>
          <w:bCs/>
          <w:lang w:eastAsia="zh-CN" w:bidi="ar-SA"/>
          <w14:ligatures w14:val="none"/>
        </w:rPr>
        <w:commentReference w:id="94"/>
      </w:r>
      <w:commentRangeEnd w:id="95"/>
      <w:r w:rsidR="00114C07" w:rsidRPr="00796F47">
        <w:rPr>
          <w:rStyle w:val="Refdecomentario"/>
          <w:rFonts w:eastAsia="SimSun"/>
          <w:b/>
          <w:bCs/>
          <w:lang w:eastAsia="zh-CN" w:bidi="ar-SA"/>
          <w14:ligatures w14:val="none"/>
        </w:rPr>
        <w:commentReference w:id="95"/>
      </w:r>
      <w:r w:rsidRPr="000020ED">
        <w:rPr>
          <w:szCs w:val="22"/>
        </w:rPr>
        <w:t>.</w:t>
      </w:r>
      <w:r w:rsidR="00AF1E23" w:rsidRPr="000020ED">
        <w:rPr>
          <w:i/>
        </w:rPr>
        <w:t xml:space="preserve"> </w:t>
      </w:r>
      <w:r w:rsidR="00AF1E23" w:rsidRPr="000020ED">
        <w:rPr>
          <w:color w:val="EE0000"/>
        </w:rPr>
        <w:t>https://doi.org/10.32614/CRAN.package.emmeans.</w:t>
      </w:r>
    </w:p>
    <w:p w14:paraId="4BEADADA" w14:textId="77777777" w:rsidR="00DF5640" w:rsidRPr="00D47F60" w:rsidRDefault="00DF5640" w:rsidP="00DF5640">
      <w:pPr>
        <w:pStyle w:val="MDPI81references"/>
        <w:numPr>
          <w:ilvl w:val="0"/>
          <w:numId w:val="15"/>
        </w:numPr>
      </w:pPr>
      <w:r w:rsidRPr="00D47F60">
        <w:t>Yang, R</w:t>
      </w:r>
      <w:r>
        <w:t>.</w:t>
      </w:r>
      <w:r w:rsidRPr="00D47F60">
        <w:t>-C. Towards understanding and use of mixed-model analysis of agricultural experiments.</w:t>
      </w:r>
      <w:r w:rsidRPr="00712338">
        <w:rPr>
          <w:i/>
          <w:iCs/>
        </w:rPr>
        <w:t xml:space="preserve"> Can. J</w:t>
      </w:r>
      <w:r w:rsidRPr="00D47F60">
        <w:t xml:space="preserve">. </w:t>
      </w:r>
      <w:r w:rsidRPr="00D47F60">
        <w:rPr>
          <w:i/>
          <w:iCs/>
        </w:rPr>
        <w:t>Plant Sci</w:t>
      </w:r>
      <w:r w:rsidRPr="00D47F60">
        <w:t xml:space="preserve">. </w:t>
      </w:r>
      <w:r w:rsidRPr="00D47F60">
        <w:rPr>
          <w:b/>
          <w:bCs/>
        </w:rPr>
        <w:t>2010</w:t>
      </w:r>
      <w:r w:rsidRPr="00D47F60">
        <w:t>, 90, 605</w:t>
      </w:r>
      <w:r>
        <w:t>–</w:t>
      </w:r>
      <w:r w:rsidRPr="00D47F60">
        <w:t>627</w:t>
      </w:r>
      <w:r>
        <w:t>. https://doi.org/</w:t>
      </w:r>
      <w:r w:rsidRPr="00D47F60">
        <w:t>10.4141/CJPS10049</w:t>
      </w:r>
      <w:r>
        <w:t>.</w:t>
      </w:r>
    </w:p>
    <w:p w14:paraId="0BDABDC8" w14:textId="7AB09249" w:rsidR="00DF5640" w:rsidRPr="00D47F60" w:rsidRDefault="009225D1" w:rsidP="00DF5640">
      <w:pPr>
        <w:pStyle w:val="MDPI81references"/>
        <w:numPr>
          <w:ilvl w:val="0"/>
          <w:numId w:val="15"/>
        </w:numPr>
      </w:pPr>
      <w:r w:rsidRPr="009225D1">
        <w:t xml:space="preserve">Tanaka, E., Hui, F.K.C. Symbolic Formulae for Linear Mixed Models. </w:t>
      </w:r>
      <w:r w:rsidRPr="00AF1E23">
        <w:rPr>
          <w:color w:val="EE0000"/>
        </w:rPr>
        <w:t>In: Nguyen, H. (eds) Statistics and Data Science. RSSDS 2019. Communications in Computer and Information Science, vol 1150</w:t>
      </w:r>
      <w:r w:rsidRPr="009225D1">
        <w:t xml:space="preserve">. </w:t>
      </w:r>
      <w:r w:rsidRPr="009225D1">
        <w:rPr>
          <w:i/>
          <w:iCs/>
        </w:rPr>
        <w:t xml:space="preserve">Springer, </w:t>
      </w:r>
      <w:r w:rsidRPr="00AF1E23">
        <w:rPr>
          <w:i/>
          <w:iCs/>
          <w:color w:val="EE0000"/>
        </w:rPr>
        <w:t>Singapor</w:t>
      </w:r>
      <w:r w:rsidRPr="009225D1">
        <w:rPr>
          <w:i/>
          <w:iCs/>
        </w:rPr>
        <w:t>e</w:t>
      </w:r>
      <w:r w:rsidRPr="009225D1">
        <w:t>.</w:t>
      </w:r>
      <w:r w:rsidR="00114C07">
        <w:t xml:space="preserve"> </w:t>
      </w:r>
      <w:r w:rsidR="00114C07" w:rsidRPr="00114C07">
        <w:rPr>
          <w:b/>
          <w:bCs/>
        </w:rPr>
        <w:t>2019</w:t>
      </w:r>
      <w:r w:rsidR="00114C07">
        <w:t>.</w:t>
      </w:r>
      <w:r w:rsidRPr="009225D1">
        <w:t xml:space="preserve"> </w:t>
      </w:r>
      <w:r w:rsidRPr="00AF1E23">
        <w:rPr>
          <w:color w:val="EE0000"/>
        </w:rPr>
        <w:t>https://doi.org/10.1007/978-981-15-1960-4_1</w:t>
      </w:r>
    </w:p>
    <w:p w14:paraId="61AF5A4D" w14:textId="77777777" w:rsidR="00DF5640" w:rsidRPr="00D47F60" w:rsidRDefault="00DF5640" w:rsidP="00DF5640">
      <w:pPr>
        <w:pStyle w:val="MDPI81references"/>
        <w:numPr>
          <w:ilvl w:val="0"/>
          <w:numId w:val="15"/>
        </w:numPr>
      </w:pPr>
      <w:r w:rsidRPr="008A3065">
        <w:rPr>
          <w:szCs w:val="22"/>
        </w:rPr>
        <w:t xml:space="preserve">Cerna, E.; Ail, C.; Landeros, J.; Sánchez, S.; Badii, M.; Aguirre, L.; Ochoa, Y. Comparación de la toxicidad y selectividad de insecticidas para la plaga </w:t>
      </w:r>
      <w:r w:rsidRPr="00E95932">
        <w:rPr>
          <w:i/>
          <w:iCs/>
          <w:szCs w:val="22"/>
        </w:rPr>
        <w:t xml:space="preserve">Bactericera cockerelli </w:t>
      </w:r>
      <w:r w:rsidRPr="008A3065">
        <w:rPr>
          <w:szCs w:val="22"/>
        </w:rPr>
        <w:t xml:space="preserve">y su depredador Chrysoperla carnea. </w:t>
      </w:r>
      <w:r w:rsidRPr="008A3065">
        <w:rPr>
          <w:i/>
          <w:iCs/>
          <w:szCs w:val="22"/>
        </w:rPr>
        <w:t>Agrociencia</w:t>
      </w:r>
      <w:r w:rsidRPr="008A3065">
        <w:rPr>
          <w:szCs w:val="22"/>
        </w:rPr>
        <w:t xml:space="preserve"> </w:t>
      </w:r>
      <w:r w:rsidRPr="008A3065">
        <w:rPr>
          <w:b/>
          <w:bCs/>
          <w:szCs w:val="22"/>
        </w:rPr>
        <w:t>2012</w:t>
      </w:r>
      <w:r w:rsidRPr="008A3065">
        <w:rPr>
          <w:szCs w:val="22"/>
        </w:rPr>
        <w:t xml:space="preserve">, </w:t>
      </w:r>
      <w:r w:rsidRPr="008A3065">
        <w:rPr>
          <w:i/>
          <w:iCs/>
          <w:szCs w:val="22"/>
        </w:rPr>
        <w:t>46</w:t>
      </w:r>
      <w:r w:rsidRPr="008A3065">
        <w:rPr>
          <w:szCs w:val="22"/>
        </w:rPr>
        <w:t>, 783–793.</w:t>
      </w:r>
    </w:p>
    <w:p w14:paraId="1F28221A" w14:textId="77777777" w:rsidR="00DF5640" w:rsidRPr="00D47F60" w:rsidRDefault="00DF5640" w:rsidP="00DF5640">
      <w:pPr>
        <w:pStyle w:val="MDPI81references"/>
        <w:numPr>
          <w:ilvl w:val="0"/>
          <w:numId w:val="15"/>
        </w:numPr>
      </w:pPr>
      <w:r w:rsidRPr="008A3065">
        <w:rPr>
          <w:szCs w:val="22"/>
        </w:rPr>
        <w:t xml:space="preserve">Chandra Teja, K.N.P.; Rahman, S.J. Characterisation and Evaluation of Metarhizium Anisopliae (Metsch.) Sorokin Strains for Their Temperature Tolerance. </w:t>
      </w:r>
      <w:r w:rsidRPr="008A3065">
        <w:rPr>
          <w:i/>
          <w:iCs/>
          <w:szCs w:val="22"/>
        </w:rPr>
        <w:t>Mycology</w:t>
      </w:r>
      <w:r w:rsidRPr="008A3065">
        <w:rPr>
          <w:szCs w:val="22"/>
        </w:rPr>
        <w:t xml:space="preserve"> </w:t>
      </w:r>
      <w:r w:rsidRPr="008A3065">
        <w:rPr>
          <w:b/>
          <w:bCs/>
          <w:szCs w:val="22"/>
        </w:rPr>
        <w:t>2016</w:t>
      </w:r>
      <w:r w:rsidRPr="008A3065">
        <w:rPr>
          <w:szCs w:val="22"/>
        </w:rPr>
        <w:t xml:space="preserve">, </w:t>
      </w:r>
      <w:r w:rsidRPr="008A3065">
        <w:rPr>
          <w:i/>
          <w:iCs/>
          <w:szCs w:val="22"/>
        </w:rPr>
        <w:t>7</w:t>
      </w:r>
      <w:r w:rsidRPr="008A3065">
        <w:rPr>
          <w:szCs w:val="22"/>
        </w:rPr>
        <w:t>, 171–179</w:t>
      </w:r>
      <w:r>
        <w:rPr>
          <w:szCs w:val="22"/>
        </w:rPr>
        <w:t>. https://doi.org/</w:t>
      </w:r>
      <w:r w:rsidRPr="008A3065">
        <w:rPr>
          <w:szCs w:val="22"/>
        </w:rPr>
        <w:t>10.1080/21501203.2016.1247116.</w:t>
      </w:r>
    </w:p>
    <w:p w14:paraId="61B10906" w14:textId="77777777" w:rsidR="00DF5640" w:rsidRPr="00D47F60" w:rsidRDefault="00DF5640" w:rsidP="00DF5640">
      <w:pPr>
        <w:pStyle w:val="MDPI81references"/>
        <w:numPr>
          <w:ilvl w:val="0"/>
          <w:numId w:val="15"/>
        </w:numPr>
      </w:pPr>
      <w:r w:rsidRPr="008A3065">
        <w:rPr>
          <w:szCs w:val="22"/>
        </w:rPr>
        <w:t>Harrison, K.; Mendoza-Herrera, A.; Levy, J.G.; Tamborindeguy, C. Lasting Consequences of Psyllid (</w:t>
      </w:r>
      <w:r w:rsidRPr="00712338">
        <w:rPr>
          <w:i/>
          <w:iCs/>
          <w:szCs w:val="22"/>
        </w:rPr>
        <w:t>Bactericera cockerelli</w:t>
      </w:r>
      <w:r w:rsidRPr="008A3065">
        <w:rPr>
          <w:szCs w:val="22"/>
        </w:rPr>
        <w:t xml:space="preserve"> L.) Infestation on Tomato Defense, Gene Expression, and Growth. </w:t>
      </w:r>
      <w:r w:rsidRPr="008A3065">
        <w:rPr>
          <w:i/>
          <w:iCs/>
          <w:szCs w:val="22"/>
        </w:rPr>
        <w:t>BMC Plant</w:t>
      </w:r>
      <w:r>
        <w:rPr>
          <w:i/>
          <w:iCs/>
          <w:szCs w:val="22"/>
        </w:rPr>
        <w:t>.</w:t>
      </w:r>
      <w:r w:rsidRPr="008A3065">
        <w:rPr>
          <w:i/>
          <w:iCs/>
          <w:szCs w:val="22"/>
        </w:rPr>
        <w:t xml:space="preserve"> Biol</w:t>
      </w:r>
      <w:r>
        <w:rPr>
          <w:i/>
          <w:iCs/>
          <w:szCs w:val="22"/>
        </w:rPr>
        <w:t>.</w:t>
      </w:r>
      <w:r w:rsidRPr="008A3065">
        <w:rPr>
          <w:szCs w:val="22"/>
        </w:rPr>
        <w:t xml:space="preserve"> </w:t>
      </w:r>
      <w:r w:rsidRPr="008A3065">
        <w:rPr>
          <w:b/>
          <w:bCs/>
          <w:szCs w:val="22"/>
        </w:rPr>
        <w:t>2021</w:t>
      </w:r>
      <w:r w:rsidRPr="008A3065">
        <w:rPr>
          <w:szCs w:val="22"/>
        </w:rPr>
        <w:t xml:space="preserve">, </w:t>
      </w:r>
      <w:r w:rsidRPr="008A3065">
        <w:rPr>
          <w:i/>
          <w:iCs/>
          <w:szCs w:val="22"/>
        </w:rPr>
        <w:t>21</w:t>
      </w:r>
      <w:r w:rsidRPr="0071213D">
        <w:rPr>
          <w:szCs w:val="22"/>
        </w:rPr>
        <w:t>, 114. https</w:t>
      </w:r>
      <w:r>
        <w:rPr>
          <w:szCs w:val="22"/>
        </w:rPr>
        <w:t>://doi.org/</w:t>
      </w:r>
      <w:r w:rsidRPr="008A3065">
        <w:rPr>
          <w:szCs w:val="22"/>
        </w:rPr>
        <w:t>10.1186/s12870-021-02876-z.</w:t>
      </w:r>
    </w:p>
    <w:p w14:paraId="5FB41341" w14:textId="77777777" w:rsidR="00DF5640" w:rsidRPr="009618B2" w:rsidRDefault="00DF5640" w:rsidP="00DF5640">
      <w:pPr>
        <w:pStyle w:val="MDPI81references"/>
        <w:numPr>
          <w:ilvl w:val="0"/>
          <w:numId w:val="15"/>
        </w:numPr>
      </w:pPr>
      <w:r w:rsidRPr="008A3065">
        <w:rPr>
          <w:szCs w:val="22"/>
        </w:rPr>
        <w:t xml:space="preserve">Athanassiou, C.G.; Kavallieratos, N.G.; Rumbos, C.I.; Kontodimas, D.C. Influence of Temperature and Relative Humidity on the Insecticidal Efficacy of Metarhizium Anisopliae against Larvae of </w:t>
      </w:r>
      <w:r w:rsidRPr="00952EBE">
        <w:rPr>
          <w:szCs w:val="22"/>
        </w:rPr>
        <w:t>Ephestia Kuehniella</w:t>
      </w:r>
      <w:r w:rsidRPr="008A3065">
        <w:rPr>
          <w:szCs w:val="22"/>
        </w:rPr>
        <w:t xml:space="preserve"> (Lepidoptera: </w:t>
      </w:r>
      <w:r w:rsidRPr="009618B2">
        <w:rPr>
          <w:szCs w:val="22"/>
        </w:rPr>
        <w:t>Pyralidae</w:t>
      </w:r>
      <w:r w:rsidRPr="008A3065">
        <w:rPr>
          <w:szCs w:val="22"/>
        </w:rPr>
        <w:t xml:space="preserve">) on Wheat. </w:t>
      </w:r>
      <w:r w:rsidRPr="008A3065">
        <w:rPr>
          <w:i/>
          <w:iCs/>
          <w:szCs w:val="22"/>
        </w:rPr>
        <w:t>J</w:t>
      </w:r>
      <w:r>
        <w:rPr>
          <w:i/>
          <w:iCs/>
          <w:szCs w:val="22"/>
        </w:rPr>
        <w:t>.</w:t>
      </w:r>
      <w:r w:rsidRPr="008A3065">
        <w:rPr>
          <w:i/>
          <w:iCs/>
          <w:szCs w:val="22"/>
        </w:rPr>
        <w:t xml:space="preserve"> Insect</w:t>
      </w:r>
      <w:r>
        <w:rPr>
          <w:i/>
          <w:iCs/>
          <w:szCs w:val="22"/>
        </w:rPr>
        <w:t>.</w:t>
      </w:r>
      <w:r w:rsidRPr="008A3065">
        <w:rPr>
          <w:i/>
          <w:iCs/>
          <w:szCs w:val="22"/>
        </w:rPr>
        <w:t xml:space="preserve"> Sci</w:t>
      </w:r>
      <w:r>
        <w:rPr>
          <w:i/>
          <w:iCs/>
          <w:szCs w:val="22"/>
        </w:rPr>
        <w:t>.</w:t>
      </w:r>
      <w:r w:rsidRPr="008A3065">
        <w:rPr>
          <w:szCs w:val="22"/>
        </w:rPr>
        <w:t xml:space="preserve"> </w:t>
      </w:r>
      <w:r w:rsidRPr="008A3065">
        <w:rPr>
          <w:b/>
          <w:bCs/>
          <w:szCs w:val="22"/>
        </w:rPr>
        <w:t>2017</w:t>
      </w:r>
      <w:r w:rsidRPr="008A3065">
        <w:rPr>
          <w:szCs w:val="22"/>
        </w:rPr>
        <w:t xml:space="preserve">, </w:t>
      </w:r>
      <w:r w:rsidRPr="008A3065">
        <w:rPr>
          <w:i/>
          <w:iCs/>
          <w:szCs w:val="22"/>
        </w:rPr>
        <w:t>17</w:t>
      </w:r>
      <w:r w:rsidRPr="009618B2">
        <w:rPr>
          <w:szCs w:val="22"/>
        </w:rPr>
        <w:t>, 22. https://doi.org/10.1093/jisesa/iew107.</w:t>
      </w:r>
    </w:p>
    <w:p w14:paraId="1A5389EB" w14:textId="77777777" w:rsidR="00DF5640" w:rsidRPr="00D47F60" w:rsidRDefault="00DF5640" w:rsidP="00DF5640">
      <w:pPr>
        <w:pStyle w:val="MDPI81references"/>
        <w:numPr>
          <w:ilvl w:val="0"/>
          <w:numId w:val="15"/>
        </w:numPr>
      </w:pPr>
      <w:r w:rsidRPr="009618B2">
        <w:rPr>
          <w:szCs w:val="22"/>
        </w:rPr>
        <w:t xml:space="preserve">Pacheco Hernández, M.L.; Reséndiz Martínez, J.F.; Arriola Padilla, V.J.; Pacheco Hernández, M. de L.; Reséndiz Martínez, J.F.; Arriola Padilla, V.J. Organismos entomopatógenos como control biológico en los sectores agropecuario y forestal de México: Una revisión. </w:t>
      </w:r>
      <w:r w:rsidRPr="009618B2">
        <w:rPr>
          <w:i/>
          <w:iCs/>
          <w:szCs w:val="22"/>
        </w:rPr>
        <w:t>Rev. Mex.</w:t>
      </w:r>
      <w:r>
        <w:rPr>
          <w:i/>
          <w:iCs/>
          <w:szCs w:val="22"/>
        </w:rPr>
        <w:t xml:space="preserve"> Cienc. For. </w:t>
      </w:r>
      <w:r w:rsidRPr="008A3065">
        <w:rPr>
          <w:b/>
          <w:bCs/>
          <w:szCs w:val="22"/>
        </w:rPr>
        <w:t>2019</w:t>
      </w:r>
      <w:r w:rsidRPr="008A3065">
        <w:rPr>
          <w:szCs w:val="22"/>
        </w:rPr>
        <w:t xml:space="preserve">, </w:t>
      </w:r>
      <w:r w:rsidRPr="008A3065">
        <w:rPr>
          <w:i/>
          <w:iCs/>
          <w:szCs w:val="22"/>
        </w:rPr>
        <w:t>10</w:t>
      </w:r>
      <w:r w:rsidRPr="008A3065">
        <w:rPr>
          <w:szCs w:val="22"/>
        </w:rPr>
        <w:t>, 4–32</w:t>
      </w:r>
      <w:r>
        <w:rPr>
          <w:szCs w:val="22"/>
        </w:rPr>
        <w:t>. https://doi.org/</w:t>
      </w:r>
      <w:r w:rsidRPr="008A3065">
        <w:rPr>
          <w:szCs w:val="22"/>
        </w:rPr>
        <w:t>10.29298/rmcf.v10i56.496.</w:t>
      </w:r>
    </w:p>
    <w:p w14:paraId="11DEC607" w14:textId="77777777" w:rsidR="00DF5640" w:rsidRPr="009618B2" w:rsidRDefault="00DF5640" w:rsidP="00DF5640">
      <w:pPr>
        <w:pStyle w:val="MDPI81references"/>
        <w:numPr>
          <w:ilvl w:val="0"/>
          <w:numId w:val="15"/>
        </w:numPr>
      </w:pPr>
      <w:r w:rsidRPr="008A3065">
        <w:rPr>
          <w:szCs w:val="22"/>
        </w:rPr>
        <w:t xml:space="preserve">Djaman, K.; Higgins, C.; O’Neill, M.; Begay, S.; Koudahe, K.; Allen, S. Population Dynamics of Six Major Insect Pests During Multiple Crop Growing Seasons in Northwestern New Mexico. </w:t>
      </w:r>
      <w:r w:rsidRPr="008A3065">
        <w:rPr>
          <w:i/>
          <w:iCs/>
          <w:szCs w:val="22"/>
        </w:rPr>
        <w:t>Insects</w:t>
      </w:r>
      <w:r w:rsidRPr="008A3065">
        <w:rPr>
          <w:szCs w:val="22"/>
        </w:rPr>
        <w:t xml:space="preserve"> </w:t>
      </w:r>
      <w:r w:rsidRPr="008A3065">
        <w:rPr>
          <w:b/>
          <w:bCs/>
          <w:szCs w:val="22"/>
        </w:rPr>
        <w:t>2019</w:t>
      </w:r>
      <w:r w:rsidRPr="008A3065">
        <w:rPr>
          <w:szCs w:val="22"/>
        </w:rPr>
        <w:t xml:space="preserve">, </w:t>
      </w:r>
      <w:r w:rsidRPr="008A3065">
        <w:rPr>
          <w:i/>
          <w:iCs/>
          <w:szCs w:val="22"/>
        </w:rPr>
        <w:t>10</w:t>
      </w:r>
      <w:r w:rsidRPr="009618B2">
        <w:rPr>
          <w:szCs w:val="22"/>
        </w:rPr>
        <w:t>, 369. https://doi.org/10.3390/insects10110369.</w:t>
      </w:r>
    </w:p>
    <w:p w14:paraId="2A5FC33A" w14:textId="77777777" w:rsidR="00DF5640" w:rsidRPr="009618B2" w:rsidRDefault="00DF5640" w:rsidP="00DF5640">
      <w:pPr>
        <w:pStyle w:val="MDPI81references"/>
        <w:numPr>
          <w:ilvl w:val="0"/>
          <w:numId w:val="15"/>
        </w:numPr>
      </w:pPr>
      <w:r w:rsidRPr="009618B2">
        <w:rPr>
          <w:szCs w:val="22"/>
        </w:rPr>
        <w:lastRenderedPageBreak/>
        <w:t xml:space="preserve">Mora, V.; Ramasamy, M.; Damaj, M.B.; Irigoyen, S.; Ancona, V.; Avila, C.A.; Vales, M.I.; Ibanez, F.; Mandadi, K.K. Identification and Characterization of Potato Zebra Chip Resistance Among Wild Solanum Species. </w:t>
      </w:r>
      <w:r w:rsidRPr="009618B2">
        <w:rPr>
          <w:i/>
          <w:iCs/>
          <w:szCs w:val="22"/>
        </w:rPr>
        <w:t>Front. Microbiol.</w:t>
      </w:r>
      <w:r w:rsidRPr="009618B2">
        <w:rPr>
          <w:szCs w:val="22"/>
        </w:rPr>
        <w:t xml:space="preserve"> </w:t>
      </w:r>
      <w:r w:rsidRPr="009618B2">
        <w:rPr>
          <w:b/>
          <w:bCs/>
          <w:szCs w:val="22"/>
        </w:rPr>
        <w:t>2022</w:t>
      </w:r>
      <w:r w:rsidRPr="009618B2">
        <w:rPr>
          <w:szCs w:val="22"/>
        </w:rPr>
        <w:t xml:space="preserve">, </w:t>
      </w:r>
      <w:r w:rsidRPr="009618B2">
        <w:rPr>
          <w:i/>
          <w:iCs/>
          <w:szCs w:val="22"/>
        </w:rPr>
        <w:t>13</w:t>
      </w:r>
      <w:r w:rsidRPr="009618B2">
        <w:rPr>
          <w:szCs w:val="22"/>
        </w:rPr>
        <w:t>, 857493. https://doi.org/10.3389/fmicb.2022.857493.</w:t>
      </w:r>
    </w:p>
    <w:p w14:paraId="36D142E4" w14:textId="77777777" w:rsidR="00DF5640" w:rsidRPr="00D47F60" w:rsidRDefault="00DF5640" w:rsidP="00DF5640">
      <w:pPr>
        <w:pStyle w:val="MDPI81references"/>
        <w:numPr>
          <w:ilvl w:val="0"/>
          <w:numId w:val="15"/>
        </w:numPr>
      </w:pPr>
      <w:r w:rsidRPr="008A3065">
        <w:rPr>
          <w:szCs w:val="22"/>
        </w:rPr>
        <w:t xml:space="preserve">Stoop, W.A.; Adam, A.; Kassam, A. Comparing Rice Production Systems: A Challenge for Agronomic Research and for the Dissemination of Knowledge-Intensive Farming Practices. </w:t>
      </w:r>
      <w:r>
        <w:rPr>
          <w:i/>
          <w:iCs/>
          <w:szCs w:val="22"/>
        </w:rPr>
        <w:t xml:space="preserve">Agric. </w:t>
      </w:r>
      <w:r w:rsidRPr="00712338">
        <w:rPr>
          <w:i/>
          <w:iCs/>
          <w:szCs w:val="22"/>
        </w:rPr>
        <w:t xml:space="preserve">Water </w:t>
      </w:r>
      <w:r>
        <w:rPr>
          <w:i/>
          <w:iCs/>
          <w:szCs w:val="22"/>
        </w:rPr>
        <w:t xml:space="preserve">Manag. </w:t>
      </w:r>
      <w:r w:rsidRPr="008A3065">
        <w:rPr>
          <w:b/>
          <w:bCs/>
          <w:szCs w:val="22"/>
        </w:rPr>
        <w:t>2009</w:t>
      </w:r>
      <w:r w:rsidRPr="008A3065">
        <w:rPr>
          <w:szCs w:val="22"/>
        </w:rPr>
        <w:t xml:space="preserve">, </w:t>
      </w:r>
      <w:r w:rsidRPr="008A3065">
        <w:rPr>
          <w:i/>
          <w:iCs/>
          <w:szCs w:val="22"/>
        </w:rPr>
        <w:t>96</w:t>
      </w:r>
      <w:r w:rsidRPr="008A3065">
        <w:rPr>
          <w:szCs w:val="22"/>
        </w:rPr>
        <w:t>, 1491–1501</w:t>
      </w:r>
      <w:r>
        <w:rPr>
          <w:szCs w:val="22"/>
        </w:rPr>
        <w:t>. https://doi.org/</w:t>
      </w:r>
      <w:r w:rsidRPr="008A3065">
        <w:rPr>
          <w:szCs w:val="22"/>
        </w:rPr>
        <w:t>10.1016/j.agwat.2009.06.022.</w:t>
      </w:r>
    </w:p>
    <w:p w14:paraId="14FFEEDC" w14:textId="152089ED" w:rsidR="00DF5640" w:rsidRPr="00D47F60" w:rsidRDefault="00DF5640" w:rsidP="00DF5640">
      <w:pPr>
        <w:pStyle w:val="MDPI81references"/>
        <w:numPr>
          <w:ilvl w:val="0"/>
          <w:numId w:val="15"/>
        </w:numPr>
      </w:pPr>
      <w:r w:rsidRPr="008A3065">
        <w:rPr>
          <w:szCs w:val="22"/>
        </w:rPr>
        <w:t xml:space="preserve">Jacques, M.M.; Gumiere, S.J.; Gallichand, J.; Celicourt, P.; Gumiere, T. Impacts of Water Stress Severity and Duration on Potato Photosynthetic Activity and Yields. </w:t>
      </w:r>
      <w:r w:rsidRPr="008A3065">
        <w:rPr>
          <w:i/>
          <w:iCs/>
          <w:szCs w:val="22"/>
        </w:rPr>
        <w:t>Front. Agron.</w:t>
      </w:r>
      <w:r w:rsidRPr="008A3065">
        <w:rPr>
          <w:szCs w:val="22"/>
        </w:rPr>
        <w:t xml:space="preserve"> </w:t>
      </w:r>
      <w:r w:rsidRPr="009618B2">
        <w:rPr>
          <w:b/>
          <w:bCs/>
          <w:szCs w:val="22"/>
        </w:rPr>
        <w:t>2020</w:t>
      </w:r>
      <w:r w:rsidRPr="008A3065">
        <w:rPr>
          <w:szCs w:val="22"/>
        </w:rPr>
        <w:t xml:space="preserve">, </w:t>
      </w:r>
      <w:r w:rsidRPr="008A3065">
        <w:rPr>
          <w:i/>
          <w:iCs/>
          <w:szCs w:val="22"/>
        </w:rPr>
        <w:t>2</w:t>
      </w:r>
      <w:r>
        <w:rPr>
          <w:szCs w:val="22"/>
        </w:rPr>
        <w:t>. https://doi.org/</w:t>
      </w:r>
      <w:r w:rsidRPr="008A3065">
        <w:rPr>
          <w:szCs w:val="22"/>
        </w:rPr>
        <w:t>10.3389/fagro.2020.590312.</w:t>
      </w:r>
    </w:p>
    <w:p w14:paraId="397B3315" w14:textId="77777777" w:rsidR="00DF5640" w:rsidRPr="00D47F60" w:rsidRDefault="00DF5640" w:rsidP="00DF5640">
      <w:pPr>
        <w:pStyle w:val="MDPI81references"/>
        <w:numPr>
          <w:ilvl w:val="0"/>
          <w:numId w:val="15"/>
        </w:numPr>
      </w:pPr>
      <w:r w:rsidRPr="008A3065">
        <w:rPr>
          <w:szCs w:val="22"/>
        </w:rPr>
        <w:t xml:space="preserve">Li, F.; Deng, H.; Wang, Y.; Li, X.; Chen, X.; Liu, L.; Zhang, H. Potato Growth, Photosynthesis, Yield, and Quality Response to Regulated Deficit Drip Irrigation under Film Mulching in a Cold and Arid Environment. </w:t>
      </w:r>
      <w:r w:rsidRPr="008A3065">
        <w:rPr>
          <w:i/>
          <w:iCs/>
          <w:szCs w:val="22"/>
        </w:rPr>
        <w:t>Sci</w:t>
      </w:r>
      <w:r>
        <w:rPr>
          <w:i/>
          <w:iCs/>
          <w:szCs w:val="22"/>
        </w:rPr>
        <w:t>.</w:t>
      </w:r>
      <w:r w:rsidRPr="008A3065">
        <w:rPr>
          <w:i/>
          <w:iCs/>
          <w:szCs w:val="22"/>
        </w:rPr>
        <w:t xml:space="preserve"> Rep</w:t>
      </w:r>
      <w:r>
        <w:rPr>
          <w:i/>
          <w:iCs/>
          <w:szCs w:val="22"/>
        </w:rPr>
        <w:t>.</w:t>
      </w:r>
      <w:r w:rsidRPr="008A3065">
        <w:rPr>
          <w:szCs w:val="22"/>
        </w:rPr>
        <w:t xml:space="preserve"> </w:t>
      </w:r>
      <w:r w:rsidRPr="008A3065">
        <w:rPr>
          <w:b/>
          <w:bCs/>
          <w:szCs w:val="22"/>
        </w:rPr>
        <w:t>2021</w:t>
      </w:r>
      <w:r w:rsidRPr="008A3065">
        <w:rPr>
          <w:szCs w:val="22"/>
        </w:rPr>
        <w:t xml:space="preserve">, </w:t>
      </w:r>
      <w:r w:rsidRPr="008A3065">
        <w:rPr>
          <w:i/>
          <w:iCs/>
          <w:szCs w:val="22"/>
        </w:rPr>
        <w:t>11</w:t>
      </w:r>
      <w:r w:rsidRPr="009618B2">
        <w:rPr>
          <w:szCs w:val="22"/>
        </w:rPr>
        <w:t>, 15888.</w:t>
      </w:r>
      <w:r>
        <w:rPr>
          <w:szCs w:val="22"/>
        </w:rPr>
        <w:t xml:space="preserve"> https://doi.org/</w:t>
      </w:r>
      <w:r w:rsidRPr="008A3065">
        <w:rPr>
          <w:szCs w:val="22"/>
        </w:rPr>
        <w:t>10.1038/s41598-021-95340-9.</w:t>
      </w:r>
    </w:p>
    <w:p w14:paraId="46637935" w14:textId="77777777" w:rsidR="00DF5640" w:rsidRPr="008A3065" w:rsidRDefault="00DF5640" w:rsidP="00DF5640">
      <w:pPr>
        <w:pStyle w:val="MDPI63notes"/>
      </w:pPr>
      <w:r w:rsidRPr="008A3065">
        <w:rPr>
          <w:b/>
        </w:rPr>
        <w:t>Disclaimer/Publisher’s Note:</w:t>
      </w:r>
      <w:r w:rsidRPr="008A3065">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bookmarkEnd w:id="83"/>
    </w:p>
    <w:p w14:paraId="1536F3EF" w14:textId="5B3953F5" w:rsidR="00937EA2" w:rsidRPr="00D55902" w:rsidRDefault="00937EA2" w:rsidP="00727510">
      <w:pPr>
        <w:adjustRightInd w:val="0"/>
        <w:snapToGrid w:val="0"/>
        <w:spacing w:before="240"/>
        <w:rPr>
          <w:snapToGrid w:val="0"/>
          <w:color w:val="auto"/>
          <w:sz w:val="18"/>
          <w:szCs w:val="18"/>
          <w14:ligatures w14:val="standardContextual"/>
        </w:rPr>
      </w:pPr>
    </w:p>
    <w:sectPr w:rsidR="00937EA2" w:rsidRPr="00D55902" w:rsidSect="00053DD2">
      <w:headerReference w:type="even" r:id="rId111"/>
      <w:headerReference w:type="default" r:id="rId112"/>
      <w:footerReference w:type="default" r:id="rId113"/>
      <w:headerReference w:type="first" r:id="rId114"/>
      <w:footerReference w:type="first" r:id="rId115"/>
      <w:type w:val="continuous"/>
      <w:pgSz w:w="11906" w:h="16838" w:code="9"/>
      <w:pgMar w:top="1417" w:right="720" w:bottom="907" w:left="720" w:header="720" w:footer="612"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DPI" w:date="2025-11-21T15:45:00Z" w:initials="M">
    <w:p w14:paraId="6A57736D" w14:textId="2AA5BA49" w:rsidR="00D36F52" w:rsidRDefault="00D36F52">
      <w:pPr>
        <w:pStyle w:val="Textocomentario"/>
      </w:pPr>
      <w:r>
        <w:rPr>
          <w:rStyle w:val="Refdecomentario"/>
        </w:rPr>
        <w:annotationRef/>
      </w:r>
      <w:r>
        <w:t>Please carefully check the accuracy of names and affiliations.</w:t>
      </w:r>
    </w:p>
  </w:comment>
  <w:comment w:id="1" w:author="Office" w:date="2025-11-22T11:53:00Z" w:initials="O">
    <w:p w14:paraId="460E4B62" w14:textId="77777777" w:rsidR="004871C1" w:rsidRDefault="004871C1" w:rsidP="004871C1">
      <w:pPr>
        <w:pStyle w:val="Textocomentario"/>
        <w:jc w:val="left"/>
      </w:pPr>
      <w:r>
        <w:rPr>
          <w:rStyle w:val="Refdecomentario"/>
        </w:rPr>
        <w:annotationRef/>
      </w:r>
      <w:r>
        <w:t xml:space="preserve">The names and affiliations have been reviewed and are correct. </w:t>
      </w:r>
    </w:p>
  </w:comment>
  <w:comment w:id="2" w:author="MDPI" w:date="2025-11-21T16:14:00Z" w:initials="M">
    <w:p w14:paraId="0378990E" w14:textId="00389BD9" w:rsidR="00A96FEF" w:rsidRDefault="00A96FEF">
      <w:pPr>
        <w:pStyle w:val="Textocomentario"/>
      </w:pPr>
      <w:r>
        <w:rPr>
          <w:rStyle w:val="Refdecomentario"/>
        </w:rPr>
        <w:annotationRef/>
      </w:r>
      <w:r>
        <w:t>The name highlighted is different from the one submitted online at susy.mdpi.com. Please confirm which is correct.</w:t>
      </w:r>
    </w:p>
  </w:comment>
  <w:comment w:id="3" w:author="Office" w:date="2025-11-25T13:12:00Z" w:initials="O">
    <w:p w14:paraId="283529A1" w14:textId="77777777" w:rsidR="008D4C66" w:rsidRDefault="008D4C66" w:rsidP="008D4C66">
      <w:pPr>
        <w:pStyle w:val="Textocomentario"/>
        <w:jc w:val="left"/>
      </w:pPr>
      <w:r>
        <w:rPr>
          <w:rStyle w:val="Refdecomentario"/>
        </w:rPr>
        <w:annotationRef/>
      </w:r>
      <w:r>
        <w:t xml:space="preserve">We confirm that the authors' names are correct. </w:t>
      </w:r>
    </w:p>
  </w:comment>
  <w:comment w:id="4" w:author="MDPI" w:date="2025-11-21T15:46:00Z" w:initials="M">
    <w:p w14:paraId="5827DDAC" w14:textId="7B417969" w:rsidR="007A22A3" w:rsidRDefault="007A22A3">
      <w:pPr>
        <w:pStyle w:val="Textocomentario"/>
      </w:pPr>
      <w:r>
        <w:rPr>
          <w:rStyle w:val="Refdecomentario"/>
        </w:rPr>
        <w:annotationRef/>
      </w:r>
      <w:r>
        <w:t>If the information provided contains more than one address, please separate the addresses into different affiliations.</w:t>
      </w:r>
    </w:p>
  </w:comment>
  <w:comment w:id="5" w:author="Office" w:date="2025-11-22T11:53:00Z" w:initials="O">
    <w:p w14:paraId="16BF7E3F" w14:textId="77777777" w:rsidR="008D4C66" w:rsidRDefault="004871C1" w:rsidP="008D4C66">
      <w:pPr>
        <w:pStyle w:val="Textocomentario"/>
        <w:jc w:val="left"/>
      </w:pPr>
      <w:r>
        <w:rPr>
          <w:rStyle w:val="Refdecomentario"/>
        </w:rPr>
        <w:annotationRef/>
      </w:r>
      <w:r w:rsidR="008D4C66">
        <w:t xml:space="preserve">Thank you, the extraneous address information has been removed for clarity. </w:t>
      </w:r>
    </w:p>
  </w:comment>
  <w:comment w:id="6" w:author="MDPI" w:date="2025-11-21T15:49:00Z" w:initials="M">
    <w:p w14:paraId="0AE41F86" w14:textId="33796F11" w:rsidR="007A22A3" w:rsidRDefault="007A22A3">
      <w:pPr>
        <w:pStyle w:val="Textocomentario"/>
      </w:pPr>
      <w:r>
        <w:rPr>
          <w:rStyle w:val="Refdecomentario"/>
        </w:rPr>
        <w:annotationRef/>
      </w:r>
      <w:r>
        <w:t>We removed the ORCID information. Please confirm this revision.</w:t>
      </w:r>
    </w:p>
  </w:comment>
  <w:comment w:id="7" w:author="Office" w:date="2025-11-22T11:54:00Z" w:initials="O">
    <w:p w14:paraId="1D5C58DD" w14:textId="77777777" w:rsidR="008D4C66" w:rsidRDefault="004871C1" w:rsidP="008D4C66">
      <w:pPr>
        <w:pStyle w:val="Textocomentario"/>
        <w:jc w:val="left"/>
      </w:pPr>
      <w:r>
        <w:rPr>
          <w:rStyle w:val="Refdecomentario"/>
        </w:rPr>
        <w:annotationRef/>
      </w:r>
      <w:r w:rsidR="008D4C66">
        <w:t>We confirm</w:t>
      </w:r>
    </w:p>
  </w:comment>
  <w:comment w:id="12" w:author="MDPI" w:date="2025-11-21T15:51:00Z" w:initials="M">
    <w:p w14:paraId="43931E47" w14:textId="74BF8AEA" w:rsidR="006953FA" w:rsidRDefault="006953FA">
      <w:pPr>
        <w:pStyle w:val="Textocomentario"/>
      </w:pPr>
      <w:r>
        <w:rPr>
          <w:rStyle w:val="Refdecomentario"/>
        </w:rPr>
        <w:annotationRef/>
      </w:r>
      <w:r>
        <w:t xml:space="preserve">Please confirm whether an explanation of the red </w:t>
      </w:r>
      <w:r w:rsidR="006A4DEF">
        <w:t>line</w:t>
      </w:r>
      <w:r>
        <w:t xml:space="preserve"> needs to be added to the figure caption.</w:t>
      </w:r>
    </w:p>
    <w:p w14:paraId="546D1B6A" w14:textId="2A45CB60" w:rsidR="00773FBD" w:rsidRDefault="00773FBD">
      <w:pPr>
        <w:pStyle w:val="Textocomentario"/>
      </w:pPr>
      <w:r>
        <w:rPr>
          <w:noProof/>
        </w:rPr>
        <w:drawing>
          <wp:inline distT="0" distB="0" distL="0" distR="0" wp14:anchorId="5297FC03" wp14:editId="2BABECA3">
            <wp:extent cx="2085714" cy="1780952"/>
            <wp:effectExtent l="0" t="0" r="0" b="0"/>
            <wp:docPr id="92051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86380" name=""/>
                    <pic:cNvPicPr/>
                  </pic:nvPicPr>
                  <pic:blipFill>
                    <a:blip r:embed="rId1"/>
                    <a:stretch>
                      <a:fillRect/>
                    </a:stretch>
                  </pic:blipFill>
                  <pic:spPr>
                    <a:xfrm>
                      <a:off x="0" y="0"/>
                      <a:ext cx="2085714" cy="1780952"/>
                    </a:xfrm>
                    <a:prstGeom prst="rect">
                      <a:avLst/>
                    </a:prstGeom>
                  </pic:spPr>
                </pic:pic>
              </a:graphicData>
            </a:graphic>
          </wp:inline>
        </w:drawing>
      </w:r>
    </w:p>
  </w:comment>
  <w:comment w:id="13" w:author="Office" w:date="2025-11-25T13:27:00Z" w:initials="O">
    <w:p w14:paraId="21A4038D" w14:textId="77777777" w:rsidR="00F7486B" w:rsidRDefault="00F7486B" w:rsidP="00F7486B">
      <w:pPr>
        <w:pStyle w:val="Textocomentario"/>
        <w:jc w:val="left"/>
      </w:pPr>
      <w:r>
        <w:rPr>
          <w:rStyle w:val="Refdecomentario"/>
        </w:rPr>
        <w:annotationRef/>
      </w:r>
      <w:r>
        <w:t xml:space="preserve">Thank you for your observation, we have added the description of the red line to the figure title. </w:t>
      </w:r>
    </w:p>
  </w:comment>
  <w:comment w:id="15" w:author="MDPI" w:date="2025-11-21T15:53:00Z" w:initials="M">
    <w:p w14:paraId="718E0DDF" w14:textId="3F7AAF63" w:rsidR="00B07C46" w:rsidRDefault="00B07C46">
      <w:pPr>
        <w:pStyle w:val="Textocomentario"/>
      </w:pPr>
      <w:r>
        <w:rPr>
          <w:rStyle w:val="Refdecomentario"/>
        </w:rPr>
        <w:annotationRef/>
      </w:r>
      <w:r>
        <w:t xml:space="preserve">Please confirm whether an explanation of the </w:t>
      </w:r>
      <w:r w:rsidRPr="00B07C46">
        <w:t>columnar</w:t>
      </w:r>
      <w:r>
        <w:rPr>
          <w:rFonts w:hint="eastAsia"/>
        </w:rPr>
        <w:t xml:space="preserve"> </w:t>
      </w:r>
      <w:r>
        <w:t>needs to be added to the figure caption.</w:t>
      </w:r>
    </w:p>
    <w:p w14:paraId="2BF52CEF" w14:textId="31A8C9C2" w:rsidR="00B07C46" w:rsidRDefault="00B07C46">
      <w:pPr>
        <w:pStyle w:val="Textocomentario"/>
      </w:pPr>
      <w:r>
        <w:rPr>
          <w:noProof/>
        </w:rPr>
        <w:drawing>
          <wp:inline distT="0" distB="0" distL="0" distR="0" wp14:anchorId="3350DC43" wp14:editId="26ACB55F">
            <wp:extent cx="2761283" cy="416555"/>
            <wp:effectExtent l="0" t="0" r="1270" b="3175"/>
            <wp:docPr id="17326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7292" name=""/>
                    <pic:cNvPicPr/>
                  </pic:nvPicPr>
                  <pic:blipFill>
                    <a:blip r:embed="rId2"/>
                    <a:stretch>
                      <a:fillRect/>
                    </a:stretch>
                  </pic:blipFill>
                  <pic:spPr>
                    <a:xfrm>
                      <a:off x="0" y="0"/>
                      <a:ext cx="2790713" cy="420995"/>
                    </a:xfrm>
                    <a:prstGeom prst="rect">
                      <a:avLst/>
                    </a:prstGeom>
                  </pic:spPr>
                </pic:pic>
              </a:graphicData>
            </a:graphic>
          </wp:inline>
        </w:drawing>
      </w:r>
    </w:p>
  </w:comment>
  <w:comment w:id="16" w:author="Office" w:date="2025-11-22T12:02:00Z" w:initials="O">
    <w:p w14:paraId="52275E8C" w14:textId="77777777" w:rsidR="007951FF" w:rsidRDefault="006825CE" w:rsidP="007951FF">
      <w:pPr>
        <w:pStyle w:val="Textocomentario"/>
        <w:jc w:val="left"/>
      </w:pPr>
      <w:r>
        <w:rPr>
          <w:rStyle w:val="Refdecomentario"/>
        </w:rPr>
        <w:annotationRef/>
      </w:r>
      <w:r w:rsidR="007951FF">
        <w:t xml:space="preserve">Thank you, we confirm, and therefore we've added a column explanation to the figure title. In addition, the citation from Figure 2 was added to the text of the previous paragraph. </w:t>
      </w:r>
    </w:p>
  </w:comment>
  <w:comment w:id="17" w:author="MDPI" w:date="2025-11-21T15:53:00Z" w:initials="M">
    <w:p w14:paraId="59544608" w14:textId="0843F02D" w:rsidR="00C043D6" w:rsidRDefault="00C043D6">
      <w:pPr>
        <w:pStyle w:val="Textocomentario"/>
      </w:pPr>
      <w:r>
        <w:rPr>
          <w:rStyle w:val="Refdecomentario"/>
        </w:rPr>
        <w:annotationRef/>
      </w:r>
      <w:r>
        <w:t>Please check if the date format is correct.</w:t>
      </w:r>
    </w:p>
  </w:comment>
  <w:comment w:id="18" w:author="Office" w:date="2025-11-26T19:26:00Z" w:initials="O">
    <w:p w14:paraId="5D6DC9F7" w14:textId="77777777" w:rsidR="00C31B00" w:rsidRDefault="00C31B00" w:rsidP="00C31B00">
      <w:pPr>
        <w:pStyle w:val="Textocomentario"/>
        <w:jc w:val="left"/>
      </w:pPr>
      <w:r>
        <w:rPr>
          <w:rStyle w:val="Refdecomentario"/>
        </w:rPr>
        <w:annotationRef/>
      </w:r>
      <w:r>
        <w:t>Thanks, We corrected the format.</w:t>
      </w:r>
    </w:p>
  </w:comment>
  <w:comment w:id="19" w:author="MDPI" w:date="2025-11-21T16:13:00Z" w:initials="M">
    <w:p w14:paraId="49CB2F5A" w14:textId="0304F19A" w:rsidR="003D70A1" w:rsidRDefault="003D70A1">
      <w:pPr>
        <w:pStyle w:val="Textocomentario"/>
      </w:pPr>
      <w:r>
        <w:rPr>
          <w:rStyle w:val="Refdecomentario"/>
        </w:rPr>
        <w:annotationRef/>
      </w:r>
      <w:r>
        <w:t>Please cite this figure in the text and ensure that the first citation of each figure appears in numerical order.</w:t>
      </w:r>
    </w:p>
  </w:comment>
  <w:comment w:id="22" w:author="MDPI" w:date="2025-11-21T16:13:00Z" w:initials="M">
    <w:p w14:paraId="21BDA365" w14:textId="36BF07CA" w:rsidR="003D70A1" w:rsidRDefault="003D70A1">
      <w:pPr>
        <w:pStyle w:val="Textocomentario"/>
      </w:pPr>
      <w:r>
        <w:rPr>
          <w:rStyle w:val="Refdecomentario"/>
        </w:rPr>
        <w:annotationRef/>
      </w:r>
      <w:r>
        <w:t>Please cite this figure in the text and ensure that the first citation of each figure appears in numerical order.</w:t>
      </w:r>
    </w:p>
  </w:comment>
  <w:comment w:id="23" w:author="Office" w:date="2025-11-26T19:28:00Z" w:initials="O">
    <w:p w14:paraId="6FB55EAF" w14:textId="77777777" w:rsidR="00C31B00" w:rsidRDefault="00C31B00" w:rsidP="00C31B00">
      <w:pPr>
        <w:pStyle w:val="Textocomentario"/>
        <w:jc w:val="left"/>
      </w:pPr>
      <w:r>
        <w:rPr>
          <w:rStyle w:val="Refdecomentario"/>
        </w:rPr>
        <w:annotationRef/>
      </w:r>
      <w:r>
        <w:t>Thanks. We already cited the plots in the text.</w:t>
      </w:r>
    </w:p>
  </w:comment>
  <w:comment w:id="25" w:author="MDPI" w:date="2025-11-21T20:01:00Z" w:initials="M">
    <w:p w14:paraId="2EEE0446" w14:textId="0121E0DB" w:rsidR="003E56D3" w:rsidRDefault="003E56D3">
      <w:pPr>
        <w:pStyle w:val="Textocomentario"/>
      </w:pPr>
      <w:r>
        <w:rPr>
          <w:rStyle w:val="Refdecomentario"/>
        </w:rPr>
        <w:annotationRef/>
      </w:r>
      <w:r>
        <w:t>Please provide the city information of the company.</w:t>
      </w:r>
    </w:p>
  </w:comment>
  <w:comment w:id="26" w:author="Office" w:date="2025-11-26T19:32:00Z" w:initials="O">
    <w:p w14:paraId="73FB6032" w14:textId="77777777" w:rsidR="00C31B00" w:rsidRDefault="00C31B00" w:rsidP="00C31B00">
      <w:pPr>
        <w:pStyle w:val="Textocomentario"/>
        <w:jc w:val="left"/>
      </w:pPr>
      <w:r>
        <w:rPr>
          <w:rStyle w:val="Refdecomentario"/>
        </w:rPr>
        <w:annotationRef/>
      </w:r>
      <w:r>
        <w:t>Thanks, We provide the information.</w:t>
      </w:r>
    </w:p>
  </w:comment>
  <w:comment w:id="27" w:author="MDPI" w:date="2025-11-21T15:55:00Z" w:initials="M">
    <w:p w14:paraId="566A38EC" w14:textId="5FCC4545" w:rsidR="00CC4FEC" w:rsidRDefault="00CC4FEC">
      <w:pPr>
        <w:pStyle w:val="Textocomentario"/>
      </w:pPr>
      <w:r>
        <w:rPr>
          <w:rStyle w:val="Refdecomentario"/>
        </w:rPr>
        <w:annotationRef/>
      </w:r>
      <w:r>
        <w:t>Please provide the city information of company.</w:t>
      </w:r>
    </w:p>
  </w:comment>
  <w:comment w:id="28" w:author="Office" w:date="2025-11-26T19:35:00Z" w:initials="O">
    <w:p w14:paraId="163BF61A" w14:textId="77777777" w:rsidR="00A9308C" w:rsidRDefault="00A9308C" w:rsidP="00A9308C">
      <w:pPr>
        <w:pStyle w:val="Textocomentario"/>
        <w:jc w:val="left"/>
      </w:pPr>
      <w:r>
        <w:rPr>
          <w:rStyle w:val="Refdecomentario"/>
        </w:rPr>
        <w:annotationRef/>
      </w:r>
      <w:r>
        <w:t>Done</w:t>
      </w:r>
    </w:p>
  </w:comment>
  <w:comment w:id="32" w:author="MDPI" w:date="2025-11-21T20:02:00Z" w:initials="M">
    <w:p w14:paraId="0B11DA22" w14:textId="0328CC74" w:rsidR="00E9108A" w:rsidRDefault="00E9108A">
      <w:pPr>
        <w:pStyle w:val="Textocomentario"/>
      </w:pPr>
      <w:r>
        <w:rPr>
          <w:rStyle w:val="Refdecomentario"/>
        </w:rPr>
        <w:annotationRef/>
      </w:r>
      <w:r>
        <w:rPr>
          <w:rStyle w:val="Refdecomentario"/>
        </w:rPr>
        <w:annotationRef/>
      </w:r>
      <w:r>
        <w:t>Please provide the city information of the company.</w:t>
      </w:r>
      <w:r w:rsidR="009356CB">
        <w:t xml:space="preserve"> </w:t>
      </w:r>
      <w:r w:rsidR="009356CB">
        <w:rPr>
          <w:rFonts w:hint="eastAsia"/>
        </w:rPr>
        <w:t>The following highlights are the same.</w:t>
      </w:r>
    </w:p>
  </w:comment>
  <w:comment w:id="33" w:author="Office" w:date="2025-11-26T19:36:00Z" w:initials="O">
    <w:p w14:paraId="497EE720" w14:textId="77777777" w:rsidR="00A9308C" w:rsidRDefault="00A9308C" w:rsidP="00A9308C">
      <w:pPr>
        <w:pStyle w:val="Textocomentario"/>
        <w:jc w:val="left"/>
      </w:pPr>
      <w:r>
        <w:rPr>
          <w:rStyle w:val="Refdecomentario"/>
        </w:rPr>
        <w:annotationRef/>
      </w:r>
      <w:r>
        <w:t>Done</w:t>
      </w:r>
    </w:p>
  </w:comment>
  <w:comment w:id="37" w:author="MDPI" w:date="2025-11-21T16:00:00Z" w:initials="M">
    <w:p w14:paraId="22DFA5AE" w14:textId="2B8A53AE" w:rsidR="009722DD" w:rsidRDefault="009722DD">
      <w:pPr>
        <w:pStyle w:val="Textocomentario"/>
      </w:pPr>
      <w:r>
        <w:rPr>
          <w:rStyle w:val="Refdecomentario"/>
        </w:rPr>
        <w:annotationRef/>
      </w:r>
      <w:r>
        <w:t>Please ensure all variables/values in the equation appear in the same format in the text (normal/italic/bold/subscript/superscript).</w:t>
      </w:r>
    </w:p>
  </w:comment>
  <w:comment w:id="38" w:author="Office" w:date="2025-11-26T19:42:00Z" w:initials="O">
    <w:p w14:paraId="1C7C67DF" w14:textId="77777777" w:rsidR="00C5056F" w:rsidRDefault="00C5056F" w:rsidP="00C5056F">
      <w:pPr>
        <w:pStyle w:val="Textocomentario"/>
        <w:jc w:val="left"/>
      </w:pPr>
      <w:r>
        <w:rPr>
          <w:rStyle w:val="Refdecomentario"/>
        </w:rPr>
        <w:annotationRef/>
      </w:r>
      <w:r>
        <w:t>Done</w:t>
      </w:r>
    </w:p>
  </w:comment>
  <w:comment w:id="40" w:author="MDPI" w:date="2025-11-21T16:00:00Z" w:initials="M">
    <w:p w14:paraId="703B1CED" w14:textId="14DE95D3" w:rsidR="00CF0BE5" w:rsidRDefault="00CF0BE5">
      <w:pPr>
        <w:pStyle w:val="Textocomentario"/>
      </w:pPr>
      <w:r>
        <w:rPr>
          <w:rStyle w:val="Refdecomentario"/>
        </w:rPr>
        <w:annotationRef/>
      </w:r>
      <w:r>
        <w:t>We moved it into equation box, please check.</w:t>
      </w:r>
    </w:p>
  </w:comment>
  <w:comment w:id="41" w:author="Office" w:date="2025-11-25T15:03:00Z" w:initials="O">
    <w:p w14:paraId="0EF92069" w14:textId="77777777" w:rsidR="00E45EC8" w:rsidRDefault="00E45EC8" w:rsidP="00E45EC8">
      <w:pPr>
        <w:pStyle w:val="Textocomentario"/>
        <w:jc w:val="left"/>
      </w:pPr>
      <w:r>
        <w:rPr>
          <w:rStyle w:val="Refdecomentario"/>
        </w:rPr>
        <w:annotationRef/>
      </w:r>
      <w:r>
        <w:t xml:space="preserve">Thank you, we've verified the information. </w:t>
      </w:r>
    </w:p>
  </w:comment>
  <w:comment w:id="42" w:author="MDPI" w:date="2025-11-21T20:03:00Z" w:initials="M">
    <w:p w14:paraId="02243A3B" w14:textId="6ADEE5DD" w:rsidR="003E3F46" w:rsidRDefault="003E3F46">
      <w:pPr>
        <w:pStyle w:val="Textocomentario"/>
      </w:pPr>
      <w:r>
        <w:rPr>
          <w:rStyle w:val="Refdecomentario"/>
        </w:rPr>
        <w:annotationRef/>
      </w:r>
      <w:r>
        <w:t>Please check if this should be a multiplication sign (“×” U+00D7).</w:t>
      </w:r>
    </w:p>
  </w:comment>
  <w:comment w:id="43" w:author="Office" w:date="2025-11-25T15:07:00Z" w:initials="O">
    <w:p w14:paraId="04254227" w14:textId="77777777" w:rsidR="00E45EC8" w:rsidRDefault="00E45EC8" w:rsidP="00E45EC8">
      <w:pPr>
        <w:pStyle w:val="Textocomentario"/>
        <w:jc w:val="left"/>
      </w:pPr>
      <w:r>
        <w:rPr>
          <w:rStyle w:val="Refdecomentario"/>
        </w:rPr>
        <w:annotationRef/>
      </w:r>
      <w:r>
        <w:t>Thank you, we inform you that the symbol is correct and corresponds to an “*”, which is used to create interactions and combinations of the predictor variables within the mixed model created with lmer.</w:t>
      </w:r>
    </w:p>
  </w:comment>
  <w:comment w:id="44" w:author="MDPI" w:date="2025-11-21T16:01:00Z" w:initials="M">
    <w:p w14:paraId="345EA65A" w14:textId="181BE078" w:rsidR="00C1163F" w:rsidRDefault="00C1163F">
      <w:pPr>
        <w:pStyle w:val="Textocomentario"/>
      </w:pPr>
      <w:r>
        <w:rPr>
          <w:rStyle w:val="Refdecomentario"/>
        </w:rPr>
        <w:annotationRef/>
      </w:r>
      <w:r>
        <w:t>This equation is a picture, please change it to an editable format.</w:t>
      </w:r>
    </w:p>
  </w:comment>
  <w:comment w:id="45" w:author="Office" w:date="2025-11-26T19:44:00Z" w:initials="O">
    <w:p w14:paraId="172F707F" w14:textId="77777777" w:rsidR="00C5056F" w:rsidRDefault="00C5056F" w:rsidP="00C5056F">
      <w:pPr>
        <w:pStyle w:val="Textocomentario"/>
        <w:jc w:val="left"/>
      </w:pPr>
      <w:r>
        <w:rPr>
          <w:rStyle w:val="Refdecomentario"/>
        </w:rPr>
        <w:annotationRef/>
      </w:r>
      <w:r>
        <w:t>Thanks, done</w:t>
      </w:r>
    </w:p>
  </w:comment>
  <w:comment w:id="47" w:author="MDPI" w:date="2025-11-21T16:02:00Z" w:initials="M">
    <w:p w14:paraId="18C9EA0D" w14:textId="3B95AC86" w:rsidR="00AA40EE" w:rsidRDefault="00AA40EE">
      <w:pPr>
        <w:pStyle w:val="Textocomentario"/>
      </w:pPr>
      <w:r>
        <w:rPr>
          <w:rStyle w:val="Refdecomentario"/>
        </w:rPr>
        <w:annotationRef/>
      </w:r>
      <w:r>
        <w:t xml:space="preserve">This equation is a picture, please change it to an editable format. </w:t>
      </w:r>
      <w:r>
        <w:rPr>
          <w:rFonts w:hint="eastAsia"/>
        </w:rPr>
        <w:t>The following highlights are the same.</w:t>
      </w:r>
    </w:p>
  </w:comment>
  <w:comment w:id="48" w:author="Office" w:date="2025-11-26T19:44:00Z" w:initials="O">
    <w:p w14:paraId="78085C5B" w14:textId="77777777" w:rsidR="00C5056F" w:rsidRDefault="00C5056F" w:rsidP="00C5056F">
      <w:pPr>
        <w:pStyle w:val="Textocomentario"/>
        <w:jc w:val="left"/>
      </w:pPr>
      <w:r>
        <w:rPr>
          <w:rStyle w:val="Refdecomentario"/>
        </w:rPr>
        <w:annotationRef/>
      </w:r>
      <w:r>
        <w:t>Done</w:t>
      </w:r>
    </w:p>
  </w:comment>
  <w:comment w:id="51" w:author="MDPI" w:date="2025-11-21T20:03:00Z" w:initials="M">
    <w:p w14:paraId="0C51E657" w14:textId="21A9B018" w:rsidR="003E3F46" w:rsidRDefault="003E3F46">
      <w:pPr>
        <w:pStyle w:val="Textocomentario"/>
      </w:pPr>
      <w:r>
        <w:rPr>
          <w:rStyle w:val="Refdecomentario"/>
        </w:rPr>
        <w:annotationRef/>
      </w:r>
      <w:r>
        <w:t>The section title is repeat with section 4.1, please check.</w:t>
      </w:r>
    </w:p>
  </w:comment>
  <w:comment w:id="52" w:author="Office" w:date="2025-11-25T15:34:00Z" w:initials="O">
    <w:p w14:paraId="42C70E54" w14:textId="77777777" w:rsidR="00083CB6" w:rsidRDefault="00083CB6" w:rsidP="00083CB6">
      <w:pPr>
        <w:pStyle w:val="Textocomentario"/>
        <w:jc w:val="left"/>
      </w:pPr>
      <w:r>
        <w:rPr>
          <w:rStyle w:val="Refdecomentario"/>
        </w:rPr>
        <w:annotationRef/>
      </w:r>
      <w:r>
        <w:t xml:space="preserve">Thank you for pointing this out. We added the word "Analysis" to section 4.1; the current title is "Analysis of the Population Dynamics of the Potato Psyllid." </w:t>
      </w:r>
    </w:p>
  </w:comment>
  <w:comment w:id="54" w:author="MDPI" w:date="2025-11-21T20:04:00Z" w:initials="M">
    <w:p w14:paraId="62D9718A" w14:textId="4007BEAA" w:rsidR="009E4621" w:rsidRDefault="009E4621">
      <w:pPr>
        <w:pStyle w:val="Textocomentario"/>
      </w:pPr>
      <w:r>
        <w:rPr>
          <w:rStyle w:val="Refdecomentario"/>
        </w:rPr>
        <w:annotationRef/>
      </w:r>
      <w:r>
        <w:t xml:space="preserve">Please confirm whether an explanation of the </w:t>
      </w:r>
      <w:r w:rsidRPr="009E4621">
        <w:t xml:space="preserve">letters on the bar chart </w:t>
      </w:r>
      <w:r>
        <w:t>need to be added to the figure caption.</w:t>
      </w:r>
    </w:p>
  </w:comment>
  <w:comment w:id="55" w:author="Office" w:date="2025-11-25T16:04:00Z" w:initials="O">
    <w:p w14:paraId="5A458526" w14:textId="77777777" w:rsidR="00B302A4" w:rsidRDefault="00697070" w:rsidP="00B302A4">
      <w:pPr>
        <w:pStyle w:val="Textocomentario"/>
        <w:jc w:val="left"/>
      </w:pPr>
      <w:r>
        <w:rPr>
          <w:rStyle w:val="Refdecomentario"/>
        </w:rPr>
        <w:annotationRef/>
      </w:r>
      <w:r w:rsidR="00B302A4">
        <w:t xml:space="preserve">Thank you for your observation. The authors also consider adding the type of test used for the comparison of means. Therefore, the following text was added to the description of the title of Figure 5: “Mean comparisons were performed using Tukey’s HSD test (α = 0.05).” </w:t>
      </w:r>
    </w:p>
  </w:comment>
  <w:comment w:id="56" w:author="MDPI" w:date="2025-11-21T16:04:00Z" w:initials="M">
    <w:p w14:paraId="36607C4A" w14:textId="09E1CBF5" w:rsidR="005A7AC2" w:rsidRDefault="005A7AC2">
      <w:pPr>
        <w:pStyle w:val="Textocomentario"/>
      </w:pPr>
      <w:r>
        <w:rPr>
          <w:rStyle w:val="Refdecomentario"/>
        </w:rPr>
        <w:annotationRef/>
      </w:r>
      <w:r w:rsidR="003E6A73">
        <w:t>Please check if it is a minus, if not, please revise the hyphen into minus.</w:t>
      </w:r>
    </w:p>
    <w:p w14:paraId="38638D78" w14:textId="00F07469" w:rsidR="00EF2148" w:rsidRDefault="00EF2148">
      <w:pPr>
        <w:pStyle w:val="Textocomentario"/>
      </w:pPr>
      <w:r>
        <w:rPr>
          <w:noProof/>
        </w:rPr>
        <w:drawing>
          <wp:inline distT="0" distB="0" distL="0" distR="0" wp14:anchorId="23AE914D" wp14:editId="7B08F071">
            <wp:extent cx="1066667" cy="4619048"/>
            <wp:effectExtent l="0" t="0" r="635" b="0"/>
            <wp:docPr id="165749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7677" name=""/>
                    <pic:cNvPicPr/>
                  </pic:nvPicPr>
                  <pic:blipFill>
                    <a:blip r:embed="rId3"/>
                    <a:stretch>
                      <a:fillRect/>
                    </a:stretch>
                  </pic:blipFill>
                  <pic:spPr>
                    <a:xfrm>
                      <a:off x="0" y="0"/>
                      <a:ext cx="1066667" cy="4619048"/>
                    </a:xfrm>
                    <a:prstGeom prst="rect">
                      <a:avLst/>
                    </a:prstGeom>
                  </pic:spPr>
                </pic:pic>
              </a:graphicData>
            </a:graphic>
          </wp:inline>
        </w:drawing>
      </w:r>
    </w:p>
  </w:comment>
  <w:comment w:id="57" w:author="Office" w:date="2025-11-25T16:07:00Z" w:initials="O">
    <w:p w14:paraId="70F6EB80" w14:textId="77777777" w:rsidR="00697070" w:rsidRDefault="00697070" w:rsidP="00697070">
      <w:pPr>
        <w:pStyle w:val="Textocomentario"/>
        <w:jc w:val="left"/>
      </w:pPr>
      <w:r>
        <w:rPr>
          <w:rStyle w:val="Refdecomentario"/>
        </w:rPr>
        <w:annotationRef/>
      </w:r>
      <w:r>
        <w:t xml:space="preserve">Thank you, we've verified that the sign is a minus sign. </w:t>
      </w:r>
    </w:p>
  </w:comment>
  <w:comment w:id="60" w:author="MDPI" w:date="2025-11-21T16:05:00Z" w:initials="M">
    <w:p w14:paraId="0FEAC8ED" w14:textId="43EFF147" w:rsidR="00F01E84" w:rsidRDefault="00F01E84">
      <w:pPr>
        <w:pStyle w:val="Textocomentario"/>
      </w:pPr>
      <w:r>
        <w:rPr>
          <w:rStyle w:val="Refdecomentario"/>
        </w:rPr>
        <w:annotationRef/>
      </w:r>
      <w:r>
        <w:t>Please confirm whether an explanation of the different letter needs to be added to the figure caption.</w:t>
      </w:r>
    </w:p>
  </w:comment>
  <w:comment w:id="61" w:author="Office" w:date="2025-11-25T16:05:00Z" w:initials="O">
    <w:p w14:paraId="6AAA25AE" w14:textId="77777777" w:rsidR="00697070" w:rsidRDefault="00697070" w:rsidP="00697070">
      <w:pPr>
        <w:pStyle w:val="Textocomentario"/>
        <w:jc w:val="left"/>
      </w:pPr>
      <w:r>
        <w:rPr>
          <w:rStyle w:val="Refdecomentario"/>
        </w:rPr>
        <w:annotationRef/>
      </w:r>
      <w:r>
        <w:t>Thank you, we believe it is necessary to add the following text to the title of Figure 6: “Different letters above the bars indicate significant differences (Tukey HSD, p &lt; 0.05).”</w:t>
      </w:r>
    </w:p>
  </w:comment>
  <w:comment w:id="64" w:author="MDPI" w:date="2025-11-21T16:06:00Z" w:initials="M">
    <w:p w14:paraId="6EA37648" w14:textId="37B96C54" w:rsidR="00F01E84" w:rsidRDefault="00F01E84">
      <w:pPr>
        <w:pStyle w:val="Textocomentario"/>
      </w:pPr>
      <w:r>
        <w:rPr>
          <w:rStyle w:val="Refdecomentario"/>
        </w:rPr>
        <w:annotationRef/>
      </w:r>
      <w:r>
        <w:rPr>
          <w:rStyle w:val="Refdecomentario"/>
        </w:rPr>
        <w:annotationRef/>
      </w:r>
      <w:r>
        <w:t>Please confirm whether an explanation of the different letter needs to be added to the figure caption.</w:t>
      </w:r>
    </w:p>
  </w:comment>
  <w:comment w:id="65" w:author="Office" w:date="2025-11-25T16:15:00Z" w:initials="O">
    <w:p w14:paraId="641C6C63" w14:textId="77777777" w:rsidR="00E35183" w:rsidRDefault="00E35183" w:rsidP="00E35183">
      <w:pPr>
        <w:pStyle w:val="Textocomentario"/>
        <w:jc w:val="left"/>
      </w:pPr>
      <w:r>
        <w:rPr>
          <w:rStyle w:val="Refdecomentario"/>
        </w:rPr>
        <w:annotationRef/>
      </w:r>
      <w:r>
        <w:t xml:space="preserve">Thank you for your observation; we believe it is necessary to add text to explain the different letters in the figure title. </w:t>
      </w:r>
    </w:p>
  </w:comment>
  <w:comment w:id="73" w:author="MDPI" w:date="2025-11-21T16:08:00Z" w:initials="M">
    <w:p w14:paraId="634A22EF" w14:textId="16EF4EFE" w:rsidR="005E4DA9" w:rsidRDefault="005E4DA9">
      <w:pPr>
        <w:pStyle w:val="Textocomentario"/>
      </w:pPr>
      <w:r>
        <w:rPr>
          <w:rStyle w:val="Refdecomentario"/>
        </w:rPr>
        <w:annotationRef/>
      </w:r>
      <w:r>
        <w:t>Information regarding the funder and the funding number should be provided. Please check the accuracy of funding data and any other information carefully.</w:t>
      </w:r>
    </w:p>
  </w:comment>
  <w:comment w:id="74" w:author="Office" w:date="2025-11-25T16:38:00Z" w:initials="O">
    <w:p w14:paraId="3B37A619" w14:textId="77777777" w:rsidR="007D5D28" w:rsidRDefault="007D5D28" w:rsidP="007D5D28">
      <w:pPr>
        <w:pStyle w:val="Textocomentario"/>
        <w:jc w:val="left"/>
      </w:pPr>
      <w:r>
        <w:rPr>
          <w:rStyle w:val="Refdecomentario"/>
        </w:rPr>
        <w:annotationRef/>
      </w:r>
      <w:r>
        <w:t>The funder details and grant number have been verified.</w:t>
      </w:r>
    </w:p>
  </w:comment>
  <w:comment w:id="75" w:author="MDPI" w:date="2025-11-21T16:09:00Z" w:initials="M">
    <w:p w14:paraId="06A7905F" w14:textId="2B68FC95" w:rsidR="00CD3C03" w:rsidRDefault="00CD3C03">
      <w:pPr>
        <w:pStyle w:val="Textocomentario"/>
      </w:pPr>
      <w:r>
        <w:rPr>
          <w:rStyle w:val="Refdecomentario"/>
        </w:rPr>
        <w:annotationRef/>
      </w:r>
      <w:r>
        <w:t>Please state which version of the software was used.</w:t>
      </w:r>
    </w:p>
  </w:comment>
  <w:comment w:id="76" w:author="Office" w:date="2025-11-25T17:26:00Z" w:initials="O">
    <w:p w14:paraId="1DEAA5D2" w14:textId="77777777" w:rsidR="00AE5098" w:rsidRDefault="00AE5098" w:rsidP="00AE5098">
      <w:pPr>
        <w:pStyle w:val="Textocomentario"/>
        <w:jc w:val="left"/>
      </w:pPr>
      <w:r>
        <w:rPr>
          <w:rStyle w:val="Refdecomentario"/>
        </w:rPr>
        <w:annotationRef/>
      </w:r>
      <w:r>
        <w:t xml:space="preserve">GitHub is a repository. </w:t>
      </w:r>
    </w:p>
  </w:comment>
  <w:comment w:id="77" w:author="MDPI" w:date="2025-11-21T16:09:00Z" w:initials="M">
    <w:p w14:paraId="03AAEEA6" w14:textId="1C1E507C" w:rsidR="00CD3C03" w:rsidRDefault="00CD3C03">
      <w:pPr>
        <w:pStyle w:val="Textocomentario"/>
      </w:pPr>
      <w:r>
        <w:rPr>
          <w:rStyle w:val="Refdecomentario"/>
        </w:rPr>
        <w:annotationRef/>
      </w:r>
      <w:r>
        <w:t>Please add the access date (format: Date Month Year), e.g., accessed on 1 January 2020.</w:t>
      </w:r>
    </w:p>
  </w:comment>
  <w:comment w:id="78" w:author="Office" w:date="2025-11-25T17:28:00Z" w:initials="O">
    <w:p w14:paraId="037D34E5" w14:textId="77777777" w:rsidR="00AE5098" w:rsidRDefault="00AE5098" w:rsidP="00AE5098">
      <w:pPr>
        <w:pStyle w:val="Textocomentario"/>
        <w:jc w:val="left"/>
      </w:pPr>
      <w:r>
        <w:rPr>
          <w:rStyle w:val="Refdecomentario"/>
        </w:rPr>
        <w:annotationRef/>
      </w:r>
      <w:r>
        <w:t>We added the access date according to the indicated format.</w:t>
      </w:r>
    </w:p>
  </w:comment>
  <w:comment w:id="79" w:author="MDPI" w:date="2025-11-21T16:08:00Z" w:initials="M">
    <w:p w14:paraId="6C64DFCC" w14:textId="50672407" w:rsidR="00166E10" w:rsidRDefault="00166E10">
      <w:pPr>
        <w:pStyle w:val="Textocomentario"/>
      </w:pPr>
      <w:r>
        <w:rPr>
          <w:rStyle w:val="Refdecomentario"/>
        </w:rPr>
        <w:annotationRef/>
      </w:r>
      <w:r>
        <w:t>Please ensure that all individuals included in this section have consented to the acknowledgement.</w:t>
      </w:r>
    </w:p>
  </w:comment>
  <w:comment w:id="80" w:author="Office" w:date="2025-11-25T16:48:00Z" w:initials="O">
    <w:p w14:paraId="29835AAD" w14:textId="77777777" w:rsidR="00C2506D" w:rsidRDefault="00C2506D" w:rsidP="00C2506D">
      <w:pPr>
        <w:pStyle w:val="Textocomentario"/>
        <w:jc w:val="left"/>
      </w:pPr>
      <w:r>
        <w:rPr>
          <w:rStyle w:val="Refdecomentario"/>
        </w:rPr>
        <w:annotationRef/>
      </w:r>
      <w:r>
        <w:t>We confirm</w:t>
      </w:r>
    </w:p>
  </w:comment>
  <w:comment w:id="84" w:author="MDPI" w:date="2025-11-21T14:47:00Z" w:initials="M">
    <w:p w14:paraId="712DB227" w14:textId="43BA72DC" w:rsidR="00DF5640" w:rsidRDefault="00DF5640" w:rsidP="00DF5640">
      <w:pPr>
        <w:pStyle w:val="Textocomentario"/>
      </w:pPr>
      <w:r>
        <w:rPr>
          <w:rStyle w:val="Refdecomentario"/>
        </w:rPr>
        <w:annotationRef/>
      </w:r>
      <w:r>
        <w:t>Newly added information, please check and confirm. The following highlights are the same.</w:t>
      </w:r>
    </w:p>
  </w:comment>
  <w:comment w:id="85" w:author="Office" w:date="2025-11-25T12:38:00Z" w:initials="O">
    <w:p w14:paraId="5E29FB6F" w14:textId="77777777" w:rsidR="00534D79" w:rsidRDefault="00534D79" w:rsidP="00534D79">
      <w:pPr>
        <w:pStyle w:val="Textocomentario"/>
        <w:jc w:val="left"/>
      </w:pPr>
      <w:r>
        <w:rPr>
          <w:rStyle w:val="Refdecomentario"/>
        </w:rPr>
        <w:annotationRef/>
      </w:r>
      <w:r>
        <w:t>We confirm</w:t>
      </w:r>
    </w:p>
  </w:comment>
  <w:comment w:id="86" w:author="MDPI" w:date="2025-11-21T10:55:00Z" w:initials="M">
    <w:p w14:paraId="2451280E" w14:textId="5C0E2895" w:rsidR="00DF5640" w:rsidRDefault="00DF5640" w:rsidP="00DF5640">
      <w:pPr>
        <w:pStyle w:val="Textocomentario"/>
      </w:pPr>
      <w:r>
        <w:rPr>
          <w:rStyle w:val="Refdecomentario"/>
        </w:rPr>
        <w:annotationRef/>
      </w:r>
      <w:r>
        <w:t>We revised the title according to the information found online. Please check and confirm.</w:t>
      </w:r>
    </w:p>
  </w:comment>
  <w:comment w:id="87" w:author="Office" w:date="2025-11-25T12:44:00Z" w:initials="O">
    <w:p w14:paraId="6E0D88C8" w14:textId="77777777" w:rsidR="008753BC" w:rsidRDefault="008753BC" w:rsidP="008753BC">
      <w:pPr>
        <w:pStyle w:val="Textocomentario"/>
        <w:jc w:val="left"/>
      </w:pPr>
      <w:r>
        <w:rPr>
          <w:rStyle w:val="Refdecomentario"/>
        </w:rPr>
        <w:annotationRef/>
      </w:r>
      <w:r>
        <w:t xml:space="preserve">Thank you, we reviewed the title and found the error in the word cockerelli, which has already been corrected in the manuscript. </w:t>
      </w:r>
    </w:p>
  </w:comment>
  <w:comment w:id="88" w:author="MDPI" w:date="2025-11-21T11:06:00Z" w:initials="M">
    <w:p w14:paraId="587A765B" w14:textId="244A80AA" w:rsidR="00DF5640" w:rsidRDefault="00DF5640" w:rsidP="00DF5640">
      <w:pPr>
        <w:pStyle w:val="Textocomentario"/>
      </w:pPr>
      <w:r>
        <w:rPr>
          <w:rStyle w:val="Refdecomentario"/>
        </w:rPr>
        <w:annotationRef/>
      </w:r>
      <w:r>
        <w:t>We revised this according to the information found online. Please check and confirm.</w:t>
      </w:r>
    </w:p>
  </w:comment>
  <w:comment w:id="89" w:author="Office" w:date="2025-11-25T17:43:00Z" w:initials="O">
    <w:p w14:paraId="6CF697B9" w14:textId="77777777" w:rsidR="0020228C" w:rsidRDefault="0020228C" w:rsidP="0020228C">
      <w:pPr>
        <w:pStyle w:val="Textocomentario"/>
        <w:jc w:val="left"/>
      </w:pPr>
      <w:r>
        <w:rPr>
          <w:rStyle w:val="Refdecomentario"/>
        </w:rPr>
        <w:annotationRef/>
      </w:r>
      <w:r>
        <w:t xml:space="preserve">Thank you for your observation, we reviewed the information and it was corrected in the manuscript. </w:t>
      </w:r>
    </w:p>
  </w:comment>
  <w:comment w:id="90" w:author="MDPI" w:date="2025-11-21T10:59:00Z" w:initials="M">
    <w:p w14:paraId="6D1B5B28" w14:textId="474ABF94" w:rsidR="00DF5640" w:rsidRDefault="00DF5640" w:rsidP="00DF5640">
      <w:pPr>
        <w:pStyle w:val="Textocomentario"/>
      </w:pPr>
      <w:r>
        <w:rPr>
          <w:rStyle w:val="Refdecomentario"/>
        </w:rPr>
        <w:annotationRef/>
      </w:r>
      <w:r>
        <w:t>We revised the volume and pagination according to the information found online. Please check and confirm.</w:t>
      </w:r>
    </w:p>
  </w:comment>
  <w:comment w:id="91" w:author="Office" w:date="2025-11-25T12:46:00Z" w:initials="O">
    <w:p w14:paraId="26521F56" w14:textId="77777777" w:rsidR="008753BC" w:rsidRDefault="008753BC" w:rsidP="008753BC">
      <w:pPr>
        <w:pStyle w:val="Textocomentario"/>
        <w:jc w:val="left"/>
      </w:pPr>
      <w:r>
        <w:rPr>
          <w:rStyle w:val="Refdecomentario"/>
        </w:rPr>
        <w:annotationRef/>
      </w:r>
      <w:r>
        <w:t>We confirm</w:t>
      </w:r>
    </w:p>
  </w:comment>
  <w:comment w:id="92" w:author="MDPI" w:date="2025-11-21T11:08:00Z" w:initials="M">
    <w:p w14:paraId="4D850AD0" w14:textId="6B14A3ED" w:rsidR="00DF5640" w:rsidRDefault="00DF5640" w:rsidP="00DF5640">
      <w:pPr>
        <w:pStyle w:val="Textocomentario"/>
      </w:pPr>
      <w:r>
        <w:rPr>
          <w:rStyle w:val="Refdecomentario"/>
        </w:rPr>
        <w:annotationRef/>
      </w:r>
      <w:r>
        <w:t>We are sorry but we could not find the required information about this entry. Please provide more information about this article, whether it is a book (please provide the name and location of the publisher); online resource (please provide the URL of the website and the date it was accessed (Date Month Year)); or journal article (please provide the name of the journal, the year and volume in which it was published, and the page number). Please refer to https://www.mdpi.com/authors/references for full reference formatting guides.</w:t>
      </w:r>
    </w:p>
  </w:comment>
  <w:comment w:id="93" w:author="Office" w:date="2025-11-25T18:47:00Z" w:initials="O">
    <w:p w14:paraId="7F61D4A6" w14:textId="77777777" w:rsidR="000B602A" w:rsidRDefault="000B602A" w:rsidP="000B602A">
      <w:pPr>
        <w:pStyle w:val="Textocomentario"/>
        <w:jc w:val="left"/>
      </w:pPr>
      <w:r>
        <w:rPr>
          <w:rStyle w:val="Refdecomentario"/>
        </w:rPr>
        <w:annotationRef/>
      </w:r>
      <w:r>
        <w:t xml:space="preserve">We added the URL </w:t>
      </w:r>
    </w:p>
  </w:comment>
  <w:comment w:id="94" w:author="MDPI" w:date="2025-11-21T11:10:00Z" w:initials="M">
    <w:p w14:paraId="03FC9C04" w14:textId="34141956" w:rsidR="00DF5640" w:rsidRDefault="00DF5640" w:rsidP="00DF5640">
      <w:pPr>
        <w:pStyle w:val="Textocomentario"/>
      </w:pPr>
      <w:r>
        <w:rPr>
          <w:rStyle w:val="Refdecomentario"/>
        </w:rPr>
        <w:annotationRef/>
      </w:r>
      <w:r>
        <w:t>Please add the version, publisher and the full location.</w:t>
      </w:r>
    </w:p>
  </w:comment>
  <w:comment w:id="95" w:author="Office" w:date="2025-11-25T17:05:00Z" w:initials="O">
    <w:p w14:paraId="1D2CB0DF" w14:textId="77777777" w:rsidR="00114C07" w:rsidRDefault="00114C07" w:rsidP="00114C07">
      <w:pPr>
        <w:pStyle w:val="Textocomentario"/>
        <w:jc w:val="left"/>
      </w:pPr>
      <w:r>
        <w:rPr>
          <w:rStyle w:val="Refdecomentario"/>
        </w:rPr>
        <w:annotationRef/>
      </w:r>
      <w:r>
        <w:t xml:space="preserve">All information has been entered.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57736D" w15:done="0"/>
  <w15:commentEx w15:paraId="460E4B62" w15:paraIdParent="6A57736D" w15:done="0"/>
  <w15:commentEx w15:paraId="0378990E" w15:done="0"/>
  <w15:commentEx w15:paraId="283529A1" w15:paraIdParent="0378990E" w15:done="0"/>
  <w15:commentEx w15:paraId="5827DDAC" w15:done="0"/>
  <w15:commentEx w15:paraId="16BF7E3F" w15:paraIdParent="5827DDAC" w15:done="0"/>
  <w15:commentEx w15:paraId="0AE41F86" w15:done="0"/>
  <w15:commentEx w15:paraId="1D5C58DD" w15:paraIdParent="0AE41F86" w15:done="0"/>
  <w15:commentEx w15:paraId="546D1B6A" w15:done="0"/>
  <w15:commentEx w15:paraId="21A4038D" w15:paraIdParent="546D1B6A" w15:done="0"/>
  <w15:commentEx w15:paraId="2BF52CEF" w15:done="0"/>
  <w15:commentEx w15:paraId="52275E8C" w15:paraIdParent="2BF52CEF" w15:done="0"/>
  <w15:commentEx w15:paraId="59544608" w15:done="0"/>
  <w15:commentEx w15:paraId="5D6DC9F7" w15:paraIdParent="59544608" w15:done="0"/>
  <w15:commentEx w15:paraId="49CB2F5A" w15:done="0"/>
  <w15:commentEx w15:paraId="21BDA365" w15:done="0"/>
  <w15:commentEx w15:paraId="6FB55EAF" w15:paraIdParent="21BDA365" w15:done="0"/>
  <w15:commentEx w15:paraId="2EEE0446" w15:done="0"/>
  <w15:commentEx w15:paraId="73FB6032" w15:paraIdParent="2EEE0446" w15:done="0"/>
  <w15:commentEx w15:paraId="566A38EC" w15:done="0"/>
  <w15:commentEx w15:paraId="163BF61A" w15:paraIdParent="566A38EC" w15:done="0"/>
  <w15:commentEx w15:paraId="0B11DA22" w15:done="0"/>
  <w15:commentEx w15:paraId="497EE720" w15:paraIdParent="0B11DA22" w15:done="0"/>
  <w15:commentEx w15:paraId="22DFA5AE" w15:done="0"/>
  <w15:commentEx w15:paraId="1C7C67DF" w15:paraIdParent="22DFA5AE" w15:done="0"/>
  <w15:commentEx w15:paraId="703B1CED" w15:done="0"/>
  <w15:commentEx w15:paraId="0EF92069" w15:paraIdParent="703B1CED" w15:done="0"/>
  <w15:commentEx w15:paraId="02243A3B" w15:done="0"/>
  <w15:commentEx w15:paraId="04254227" w15:paraIdParent="02243A3B" w15:done="0"/>
  <w15:commentEx w15:paraId="345EA65A" w15:done="0"/>
  <w15:commentEx w15:paraId="172F707F" w15:paraIdParent="345EA65A" w15:done="0"/>
  <w15:commentEx w15:paraId="18C9EA0D" w15:done="0"/>
  <w15:commentEx w15:paraId="78085C5B" w15:paraIdParent="18C9EA0D" w15:done="0"/>
  <w15:commentEx w15:paraId="0C51E657" w15:done="0"/>
  <w15:commentEx w15:paraId="42C70E54" w15:paraIdParent="0C51E657" w15:done="0"/>
  <w15:commentEx w15:paraId="62D9718A" w15:done="0"/>
  <w15:commentEx w15:paraId="5A458526" w15:paraIdParent="62D9718A" w15:done="0"/>
  <w15:commentEx w15:paraId="38638D78" w15:done="0"/>
  <w15:commentEx w15:paraId="70F6EB80" w15:paraIdParent="38638D78" w15:done="0"/>
  <w15:commentEx w15:paraId="0FEAC8ED" w15:done="0"/>
  <w15:commentEx w15:paraId="6AAA25AE" w15:paraIdParent="0FEAC8ED" w15:done="0"/>
  <w15:commentEx w15:paraId="6EA37648" w15:done="0"/>
  <w15:commentEx w15:paraId="641C6C63" w15:paraIdParent="6EA37648" w15:done="0"/>
  <w15:commentEx w15:paraId="634A22EF" w15:done="0"/>
  <w15:commentEx w15:paraId="3B37A619" w15:paraIdParent="634A22EF" w15:done="0"/>
  <w15:commentEx w15:paraId="06A7905F" w15:done="0"/>
  <w15:commentEx w15:paraId="1DEAA5D2" w15:paraIdParent="06A7905F" w15:done="0"/>
  <w15:commentEx w15:paraId="03AAEEA6" w15:done="0"/>
  <w15:commentEx w15:paraId="037D34E5" w15:paraIdParent="03AAEEA6" w15:done="0"/>
  <w15:commentEx w15:paraId="6C64DFCC" w15:done="0"/>
  <w15:commentEx w15:paraId="29835AAD" w15:paraIdParent="6C64DFCC" w15:done="0"/>
  <w15:commentEx w15:paraId="712DB227" w15:done="0"/>
  <w15:commentEx w15:paraId="5E29FB6F" w15:paraIdParent="712DB227" w15:done="0"/>
  <w15:commentEx w15:paraId="2451280E" w15:done="0"/>
  <w15:commentEx w15:paraId="6E0D88C8" w15:paraIdParent="2451280E" w15:done="0"/>
  <w15:commentEx w15:paraId="587A765B" w15:done="0"/>
  <w15:commentEx w15:paraId="6CF697B9" w15:paraIdParent="587A765B" w15:done="0"/>
  <w15:commentEx w15:paraId="6D1B5B28" w15:done="0"/>
  <w15:commentEx w15:paraId="26521F56" w15:paraIdParent="6D1B5B28" w15:done="0"/>
  <w15:commentEx w15:paraId="4D850AD0" w15:done="0"/>
  <w15:commentEx w15:paraId="7F61D4A6" w15:paraIdParent="4D850AD0" w15:done="0"/>
  <w15:commentEx w15:paraId="03FC9C04" w15:done="0"/>
  <w15:commentEx w15:paraId="1D2CB0DF" w15:paraIdParent="03FC9C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F7FD68" w16cex:dateUtc="2025-11-21T07:45:00Z"/>
  <w16cex:commentExtensible w16cex:durableId="15323BF7" w16cex:dateUtc="2025-11-22T16:53:00Z"/>
  <w16cex:commentExtensible w16cex:durableId="27088B05" w16cex:dateUtc="2025-11-21T08:14:00Z"/>
  <w16cex:commentExtensible w16cex:durableId="199CF9DE" w16cex:dateUtc="2025-11-25T18:12:00Z"/>
  <w16cex:commentExtensible w16cex:durableId="64AEF592" w16cex:dateUtc="2025-11-21T07:46:00Z"/>
  <w16cex:commentExtensible w16cex:durableId="13B19F8F" w16cex:dateUtc="2025-11-22T16:53:00Z"/>
  <w16cex:commentExtensible w16cex:durableId="60520340" w16cex:dateUtc="2025-11-21T07:49:00Z"/>
  <w16cex:commentExtensible w16cex:durableId="1D3C25AE" w16cex:dateUtc="2025-11-22T16:54:00Z"/>
  <w16cex:commentExtensible w16cex:durableId="0E854B18" w16cex:dateUtc="2025-11-21T07:51:00Z"/>
  <w16cex:commentExtensible w16cex:durableId="16AEC52D" w16cex:dateUtc="2025-11-25T18:27:00Z"/>
  <w16cex:commentExtensible w16cex:durableId="6587F4FA" w16cex:dateUtc="2025-11-21T07:53:00Z"/>
  <w16cex:commentExtensible w16cex:durableId="6F570F40" w16cex:dateUtc="2025-11-22T17:02:00Z"/>
  <w16cex:commentExtensible w16cex:durableId="069BB83E" w16cex:dateUtc="2025-11-21T07:53:00Z"/>
  <w16cex:commentExtensible w16cex:durableId="7F4C55A1" w16cex:dateUtc="2025-11-27T00:26:00Z"/>
  <w16cex:commentExtensible w16cex:durableId="614CC080" w16cex:dateUtc="2025-11-21T08:13:00Z"/>
  <w16cex:commentExtensible w16cex:durableId="08645B28" w16cex:dateUtc="2025-11-21T08:13:00Z"/>
  <w16cex:commentExtensible w16cex:durableId="324EC1A5" w16cex:dateUtc="2025-11-27T00:28:00Z"/>
  <w16cex:commentExtensible w16cex:durableId="00BD76DD" w16cex:dateUtc="2025-11-21T12:01:00Z"/>
  <w16cex:commentExtensible w16cex:durableId="2E41DBF5" w16cex:dateUtc="2025-11-27T00:32:00Z"/>
  <w16cex:commentExtensible w16cex:durableId="2BF0F27A" w16cex:dateUtc="2025-11-21T07:55:00Z"/>
  <w16cex:commentExtensible w16cex:durableId="72A9C5BC" w16cex:dateUtc="2025-11-27T00:35:00Z"/>
  <w16cex:commentExtensible w16cex:durableId="6F6E59D9" w16cex:dateUtc="2025-11-21T12:02:00Z"/>
  <w16cex:commentExtensible w16cex:durableId="24475BD6" w16cex:dateUtc="2025-11-27T00:36:00Z"/>
  <w16cex:commentExtensible w16cex:durableId="4C357920" w16cex:dateUtc="2025-11-21T08:00:00Z"/>
  <w16cex:commentExtensible w16cex:durableId="3B20579F" w16cex:dateUtc="2025-11-27T00:42:00Z"/>
  <w16cex:commentExtensible w16cex:durableId="7EC5A834" w16cex:dateUtc="2025-11-21T08:00:00Z"/>
  <w16cex:commentExtensible w16cex:durableId="497B0175" w16cex:dateUtc="2025-11-25T20:03:00Z"/>
  <w16cex:commentExtensible w16cex:durableId="6B53F6C8" w16cex:dateUtc="2025-11-21T12:03:00Z"/>
  <w16cex:commentExtensible w16cex:durableId="57403146" w16cex:dateUtc="2025-11-25T20:07:00Z"/>
  <w16cex:commentExtensible w16cex:durableId="708288DA" w16cex:dateUtc="2025-11-21T08:01:00Z"/>
  <w16cex:commentExtensible w16cex:durableId="7E398046" w16cex:dateUtc="2025-11-27T00:44:00Z"/>
  <w16cex:commentExtensible w16cex:durableId="62535344" w16cex:dateUtc="2025-11-21T08:02:00Z"/>
  <w16cex:commentExtensible w16cex:durableId="61C6D7DF" w16cex:dateUtc="2025-11-27T00:44:00Z"/>
  <w16cex:commentExtensible w16cex:durableId="0E9E9795" w16cex:dateUtc="2025-11-21T12:03:00Z"/>
  <w16cex:commentExtensible w16cex:durableId="157E784A" w16cex:dateUtc="2025-11-25T20:34:00Z"/>
  <w16cex:commentExtensible w16cex:durableId="49D741E2" w16cex:dateUtc="2025-11-21T12:04:00Z"/>
  <w16cex:commentExtensible w16cex:durableId="2237F801" w16cex:dateUtc="2025-11-25T21:04:00Z"/>
  <w16cex:commentExtensible w16cex:durableId="6B77B140" w16cex:dateUtc="2025-11-21T08:04:00Z"/>
  <w16cex:commentExtensible w16cex:durableId="02CAA4A7" w16cex:dateUtc="2025-11-25T21:07:00Z"/>
  <w16cex:commentExtensible w16cex:durableId="2962D549" w16cex:dateUtc="2025-11-21T08:05:00Z"/>
  <w16cex:commentExtensible w16cex:durableId="6BE8BB39" w16cex:dateUtc="2025-11-25T21:05:00Z"/>
  <w16cex:commentExtensible w16cex:durableId="132CF4E6" w16cex:dateUtc="2025-11-21T08:06:00Z"/>
  <w16cex:commentExtensible w16cex:durableId="1E21FB30" w16cex:dateUtc="2025-11-25T21:15:00Z"/>
  <w16cex:commentExtensible w16cex:durableId="24B51963" w16cex:dateUtc="2025-11-21T08:08:00Z"/>
  <w16cex:commentExtensible w16cex:durableId="560EE535" w16cex:dateUtc="2025-11-25T21:38:00Z"/>
  <w16cex:commentExtensible w16cex:durableId="11C3B210" w16cex:dateUtc="2025-11-21T08:09:00Z"/>
  <w16cex:commentExtensible w16cex:durableId="0E51C90C" w16cex:dateUtc="2025-11-25T22:26:00Z"/>
  <w16cex:commentExtensible w16cex:durableId="65AAC49B" w16cex:dateUtc="2025-11-21T08:09:00Z"/>
  <w16cex:commentExtensible w16cex:durableId="0061A24C" w16cex:dateUtc="2025-11-25T22:28:00Z"/>
  <w16cex:commentExtensible w16cex:durableId="71A774BB" w16cex:dateUtc="2025-11-21T08:08:00Z"/>
  <w16cex:commentExtensible w16cex:durableId="081F4AA5" w16cex:dateUtc="2025-11-25T21:48:00Z"/>
  <w16cex:commentExtensible w16cex:durableId="49C4222E" w16cex:dateUtc="2025-11-21T12:47:00Z"/>
  <w16cex:commentExtensible w16cex:durableId="02BFE877" w16cex:dateUtc="2025-11-25T17:38:00Z"/>
  <w16cex:commentExtensible w16cex:durableId="5EAC6C0C" w16cex:dateUtc="2025-11-21T08:55:00Z"/>
  <w16cex:commentExtensible w16cex:durableId="4EA8DD2F" w16cex:dateUtc="2025-11-25T17:44:00Z"/>
  <w16cex:commentExtensible w16cex:durableId="664EEABE" w16cex:dateUtc="2025-11-21T09:06:00Z"/>
  <w16cex:commentExtensible w16cex:durableId="2F85E910" w16cex:dateUtc="2025-11-25T22:43:00Z"/>
  <w16cex:commentExtensible w16cex:durableId="7FE0E08D" w16cex:dateUtc="2025-11-21T08:59:00Z"/>
  <w16cex:commentExtensible w16cex:durableId="2621D930" w16cex:dateUtc="2025-11-25T17:46:00Z"/>
  <w16cex:commentExtensible w16cex:durableId="665AD81C" w16cex:dateUtc="2025-11-21T09:08:00Z"/>
  <w16cex:commentExtensible w16cex:durableId="31BE4804" w16cex:dateUtc="2025-11-25T23:47:00Z"/>
  <w16cex:commentExtensible w16cex:durableId="334B1D37" w16cex:dateUtc="2025-11-21T09:10:00Z"/>
  <w16cex:commentExtensible w16cex:durableId="72514232" w16cex:dateUtc="2025-11-25T22: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57736D" w16cid:durableId="02F7FD68"/>
  <w16cid:commentId w16cid:paraId="460E4B62" w16cid:durableId="15323BF7"/>
  <w16cid:commentId w16cid:paraId="0378990E" w16cid:durableId="27088B05"/>
  <w16cid:commentId w16cid:paraId="283529A1" w16cid:durableId="199CF9DE"/>
  <w16cid:commentId w16cid:paraId="5827DDAC" w16cid:durableId="64AEF592"/>
  <w16cid:commentId w16cid:paraId="16BF7E3F" w16cid:durableId="13B19F8F"/>
  <w16cid:commentId w16cid:paraId="0AE41F86" w16cid:durableId="60520340"/>
  <w16cid:commentId w16cid:paraId="1D5C58DD" w16cid:durableId="1D3C25AE"/>
  <w16cid:commentId w16cid:paraId="546D1B6A" w16cid:durableId="0E854B18"/>
  <w16cid:commentId w16cid:paraId="21A4038D" w16cid:durableId="16AEC52D"/>
  <w16cid:commentId w16cid:paraId="2BF52CEF" w16cid:durableId="6587F4FA"/>
  <w16cid:commentId w16cid:paraId="52275E8C" w16cid:durableId="6F570F40"/>
  <w16cid:commentId w16cid:paraId="59544608" w16cid:durableId="069BB83E"/>
  <w16cid:commentId w16cid:paraId="5D6DC9F7" w16cid:durableId="7F4C55A1"/>
  <w16cid:commentId w16cid:paraId="49CB2F5A" w16cid:durableId="614CC080"/>
  <w16cid:commentId w16cid:paraId="21BDA365" w16cid:durableId="08645B28"/>
  <w16cid:commentId w16cid:paraId="6FB55EAF" w16cid:durableId="324EC1A5"/>
  <w16cid:commentId w16cid:paraId="2EEE0446" w16cid:durableId="00BD76DD"/>
  <w16cid:commentId w16cid:paraId="73FB6032" w16cid:durableId="2E41DBF5"/>
  <w16cid:commentId w16cid:paraId="566A38EC" w16cid:durableId="2BF0F27A"/>
  <w16cid:commentId w16cid:paraId="163BF61A" w16cid:durableId="72A9C5BC"/>
  <w16cid:commentId w16cid:paraId="0B11DA22" w16cid:durableId="6F6E59D9"/>
  <w16cid:commentId w16cid:paraId="497EE720" w16cid:durableId="24475BD6"/>
  <w16cid:commentId w16cid:paraId="22DFA5AE" w16cid:durableId="4C357920"/>
  <w16cid:commentId w16cid:paraId="1C7C67DF" w16cid:durableId="3B20579F"/>
  <w16cid:commentId w16cid:paraId="703B1CED" w16cid:durableId="7EC5A834"/>
  <w16cid:commentId w16cid:paraId="0EF92069" w16cid:durableId="497B0175"/>
  <w16cid:commentId w16cid:paraId="02243A3B" w16cid:durableId="6B53F6C8"/>
  <w16cid:commentId w16cid:paraId="04254227" w16cid:durableId="57403146"/>
  <w16cid:commentId w16cid:paraId="345EA65A" w16cid:durableId="708288DA"/>
  <w16cid:commentId w16cid:paraId="172F707F" w16cid:durableId="7E398046"/>
  <w16cid:commentId w16cid:paraId="18C9EA0D" w16cid:durableId="62535344"/>
  <w16cid:commentId w16cid:paraId="78085C5B" w16cid:durableId="61C6D7DF"/>
  <w16cid:commentId w16cid:paraId="0C51E657" w16cid:durableId="0E9E9795"/>
  <w16cid:commentId w16cid:paraId="42C70E54" w16cid:durableId="157E784A"/>
  <w16cid:commentId w16cid:paraId="62D9718A" w16cid:durableId="49D741E2"/>
  <w16cid:commentId w16cid:paraId="5A458526" w16cid:durableId="2237F801"/>
  <w16cid:commentId w16cid:paraId="38638D78" w16cid:durableId="6B77B140"/>
  <w16cid:commentId w16cid:paraId="70F6EB80" w16cid:durableId="02CAA4A7"/>
  <w16cid:commentId w16cid:paraId="0FEAC8ED" w16cid:durableId="2962D549"/>
  <w16cid:commentId w16cid:paraId="6AAA25AE" w16cid:durableId="6BE8BB39"/>
  <w16cid:commentId w16cid:paraId="6EA37648" w16cid:durableId="132CF4E6"/>
  <w16cid:commentId w16cid:paraId="641C6C63" w16cid:durableId="1E21FB30"/>
  <w16cid:commentId w16cid:paraId="634A22EF" w16cid:durableId="24B51963"/>
  <w16cid:commentId w16cid:paraId="3B37A619" w16cid:durableId="560EE535"/>
  <w16cid:commentId w16cid:paraId="06A7905F" w16cid:durableId="11C3B210"/>
  <w16cid:commentId w16cid:paraId="1DEAA5D2" w16cid:durableId="0E51C90C"/>
  <w16cid:commentId w16cid:paraId="03AAEEA6" w16cid:durableId="65AAC49B"/>
  <w16cid:commentId w16cid:paraId="037D34E5" w16cid:durableId="0061A24C"/>
  <w16cid:commentId w16cid:paraId="6C64DFCC" w16cid:durableId="71A774BB"/>
  <w16cid:commentId w16cid:paraId="29835AAD" w16cid:durableId="081F4AA5"/>
  <w16cid:commentId w16cid:paraId="712DB227" w16cid:durableId="49C4222E"/>
  <w16cid:commentId w16cid:paraId="5E29FB6F" w16cid:durableId="02BFE877"/>
  <w16cid:commentId w16cid:paraId="2451280E" w16cid:durableId="5EAC6C0C"/>
  <w16cid:commentId w16cid:paraId="6E0D88C8" w16cid:durableId="4EA8DD2F"/>
  <w16cid:commentId w16cid:paraId="587A765B" w16cid:durableId="664EEABE"/>
  <w16cid:commentId w16cid:paraId="6CF697B9" w16cid:durableId="2F85E910"/>
  <w16cid:commentId w16cid:paraId="6D1B5B28" w16cid:durableId="7FE0E08D"/>
  <w16cid:commentId w16cid:paraId="26521F56" w16cid:durableId="2621D930"/>
  <w16cid:commentId w16cid:paraId="4D850AD0" w16cid:durableId="665AD81C"/>
  <w16cid:commentId w16cid:paraId="7F61D4A6" w16cid:durableId="31BE4804"/>
  <w16cid:commentId w16cid:paraId="03FC9C04" w16cid:durableId="334B1D37"/>
  <w16cid:commentId w16cid:paraId="1D2CB0DF" w16cid:durableId="725142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59C35" w14:textId="77777777" w:rsidR="002E6E39" w:rsidRPr="00C02E19" w:rsidRDefault="002E6E39">
      <w:pPr>
        <w:spacing w:line="240" w:lineRule="auto"/>
      </w:pPr>
      <w:r w:rsidRPr="00C02E19">
        <w:separator/>
      </w:r>
    </w:p>
  </w:endnote>
  <w:endnote w:type="continuationSeparator" w:id="0">
    <w:p w14:paraId="4150AA90" w14:textId="77777777" w:rsidR="002E6E39" w:rsidRPr="00C02E19" w:rsidRDefault="002E6E39">
      <w:pPr>
        <w:spacing w:line="240" w:lineRule="auto"/>
      </w:pPr>
      <w:r w:rsidRPr="00C02E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00B05" w14:textId="77777777" w:rsidR="00FA6861" w:rsidRPr="00C02E19" w:rsidRDefault="00FA6861" w:rsidP="00FA6861">
    <w:pPr>
      <w:pStyle w:val="Piedepgina"/>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8F377" w14:textId="77777777" w:rsidR="00C25374" w:rsidRPr="00C02E19" w:rsidRDefault="00C25374" w:rsidP="00A07D45">
    <w:pPr>
      <w:pBdr>
        <w:top w:val="single" w:sz="4" w:space="0" w:color="000000"/>
      </w:pBdr>
      <w:tabs>
        <w:tab w:val="right" w:pos="8844"/>
      </w:tabs>
      <w:adjustRightInd w:val="0"/>
      <w:snapToGrid w:val="0"/>
      <w:spacing w:before="480" w:line="100" w:lineRule="exact"/>
      <w:jc w:val="left"/>
      <w:rPr>
        <w:i/>
        <w:iCs/>
        <w:sz w:val="16"/>
        <w:szCs w:val="16"/>
      </w:rPr>
    </w:pPr>
  </w:p>
  <w:p w14:paraId="2030E48A" w14:textId="77777777" w:rsidR="00FA6861" w:rsidRPr="00C02E19" w:rsidRDefault="0065109C" w:rsidP="000F3770">
    <w:pPr>
      <w:tabs>
        <w:tab w:val="right" w:pos="10466"/>
      </w:tabs>
      <w:adjustRightInd w:val="0"/>
      <w:snapToGrid w:val="0"/>
      <w:spacing w:line="240" w:lineRule="auto"/>
      <w:rPr>
        <w:iCs/>
        <w:sz w:val="16"/>
        <w:szCs w:val="16"/>
      </w:rPr>
    </w:pPr>
    <w:r w:rsidRPr="00C02E19">
      <w:rPr>
        <w:i/>
        <w:iCs/>
        <w:sz w:val="16"/>
        <w:szCs w:val="16"/>
      </w:rPr>
      <w:t>Int. J. Plant Biol.</w:t>
    </w:r>
    <w:r w:rsidR="007758CD" w:rsidRPr="00C02E19">
      <w:rPr>
        <w:i/>
        <w:iCs/>
        <w:sz w:val="16"/>
        <w:szCs w:val="16"/>
      </w:rPr>
      <w:t xml:space="preserve"> </w:t>
    </w:r>
    <w:r w:rsidR="000B0659" w:rsidRPr="00C02E19">
      <w:rPr>
        <w:b/>
        <w:bCs/>
        <w:iCs/>
        <w:sz w:val="16"/>
        <w:szCs w:val="16"/>
      </w:rPr>
      <w:t>2025</w:t>
    </w:r>
    <w:r w:rsidR="00812671" w:rsidRPr="00C02E19">
      <w:rPr>
        <w:bCs/>
        <w:iCs/>
        <w:sz w:val="16"/>
        <w:szCs w:val="16"/>
      </w:rPr>
      <w:t>,</w:t>
    </w:r>
    <w:r w:rsidR="000B0659" w:rsidRPr="00C02E19">
      <w:rPr>
        <w:bCs/>
        <w:i/>
        <w:iCs/>
        <w:sz w:val="16"/>
        <w:szCs w:val="16"/>
      </w:rPr>
      <w:t xml:space="preserve"> 16</w:t>
    </w:r>
    <w:r w:rsidR="00812671" w:rsidRPr="00C02E19">
      <w:rPr>
        <w:bCs/>
        <w:iCs/>
        <w:sz w:val="16"/>
        <w:szCs w:val="16"/>
      </w:rPr>
      <w:t xml:space="preserve">, </w:t>
    </w:r>
    <w:bookmarkStart w:id="96" w:name="OLE_LINK3"/>
    <w:bookmarkStart w:id="97" w:name="OLE_LINK4"/>
    <w:r w:rsidR="000B0659" w:rsidRPr="00C02E19">
      <w:rPr>
        <w:bCs/>
        <w:iCs/>
        <w:sz w:val="16"/>
        <w:szCs w:val="16"/>
      </w:rPr>
      <w:t>x</w:t>
    </w:r>
    <w:r w:rsidR="000F3770" w:rsidRPr="00C02E19">
      <w:rPr>
        <w:sz w:val="16"/>
        <w:szCs w:val="16"/>
      </w:rPr>
      <w:tab/>
    </w:r>
    <w:bookmarkEnd w:id="96"/>
    <w:bookmarkEnd w:id="97"/>
    <w:r w:rsidR="000B0659" w:rsidRPr="00C02E19">
      <w:rPr>
        <w:sz w:val="16"/>
        <w:szCs w:val="16"/>
      </w:rPr>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B56860" w14:textId="77777777" w:rsidR="002E6E39" w:rsidRPr="00C02E19" w:rsidRDefault="002E6E39">
      <w:pPr>
        <w:spacing w:line="240" w:lineRule="auto"/>
      </w:pPr>
      <w:r w:rsidRPr="00C02E19">
        <w:separator/>
      </w:r>
    </w:p>
  </w:footnote>
  <w:footnote w:type="continuationSeparator" w:id="0">
    <w:p w14:paraId="641D2749" w14:textId="77777777" w:rsidR="002E6E39" w:rsidRPr="00C02E19" w:rsidRDefault="002E6E39">
      <w:pPr>
        <w:spacing w:line="240" w:lineRule="auto"/>
      </w:pPr>
      <w:r w:rsidRPr="00C02E1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ACA24" w14:textId="77777777" w:rsidR="00FA6861" w:rsidRPr="00C02E19" w:rsidRDefault="00FA6861" w:rsidP="00FA6861">
    <w:pPr>
      <w:pStyle w:val="Encabezado"/>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F4401" w14:textId="77777777" w:rsidR="00C25374" w:rsidRPr="00C02E19" w:rsidRDefault="0065109C" w:rsidP="000F3770">
    <w:pPr>
      <w:tabs>
        <w:tab w:val="right" w:pos="10466"/>
      </w:tabs>
      <w:adjustRightInd w:val="0"/>
      <w:snapToGrid w:val="0"/>
      <w:spacing w:line="240" w:lineRule="auto"/>
      <w:rPr>
        <w:sz w:val="16"/>
      </w:rPr>
    </w:pPr>
    <w:r w:rsidRPr="00C02E19">
      <w:rPr>
        <w:i/>
        <w:iCs/>
        <w:sz w:val="16"/>
        <w:szCs w:val="16"/>
      </w:rPr>
      <w:t xml:space="preserve">Int. J. Plant Biol. </w:t>
    </w:r>
    <w:r w:rsidR="000B0659" w:rsidRPr="00C02E19">
      <w:rPr>
        <w:b/>
        <w:sz w:val="16"/>
      </w:rPr>
      <w:t>2025</w:t>
    </w:r>
    <w:r w:rsidR="00812671" w:rsidRPr="00C02E19">
      <w:rPr>
        <w:sz w:val="16"/>
      </w:rPr>
      <w:t>,</w:t>
    </w:r>
    <w:r w:rsidR="000B0659" w:rsidRPr="00C02E19">
      <w:rPr>
        <w:i/>
        <w:sz w:val="16"/>
      </w:rPr>
      <w:t xml:space="preserve"> 16</w:t>
    </w:r>
    <w:r w:rsidR="00D236DF" w:rsidRPr="00C02E19">
      <w:rPr>
        <w:sz w:val="16"/>
      </w:rPr>
      <w:t>,</w:t>
    </w:r>
    <w:r w:rsidR="000B0659" w:rsidRPr="00C02E19">
      <w:rPr>
        <w:sz w:val="16"/>
      </w:rPr>
      <w:t xml:space="preserve"> x</w:t>
    </w:r>
    <w:r w:rsidR="00D236DF" w:rsidRPr="00C02E19">
      <w:rPr>
        <w:sz w:val="16"/>
      </w:rPr>
      <w:t xml:space="preserve"> </w:t>
    </w:r>
    <w:r w:rsidR="000B0659" w:rsidRPr="00C02E19">
      <w:rPr>
        <w:sz w:val="16"/>
      </w:rPr>
      <w:t>FOR PEER REVIEW</w:t>
    </w:r>
    <w:r w:rsidR="000B0659" w:rsidRPr="00C02E19">
      <w:rPr>
        <w:sz w:val="16"/>
      </w:rPr>
      <w:ptab w:relativeTo="margin" w:alignment="right" w:leader="none"/>
    </w:r>
    <w:r w:rsidR="000B0659" w:rsidRPr="00C02E19">
      <w:rPr>
        <w:sz w:val="16"/>
      </w:rPr>
      <w:fldChar w:fldCharType="begin"/>
    </w:r>
    <w:r w:rsidR="000B0659" w:rsidRPr="00C02E19">
      <w:rPr>
        <w:sz w:val="16"/>
      </w:rPr>
      <w:instrText xml:space="preserve"> PAGE   \* MERGEFORMAT </w:instrText>
    </w:r>
    <w:r w:rsidR="000B0659" w:rsidRPr="00C02E19">
      <w:rPr>
        <w:sz w:val="16"/>
      </w:rPr>
      <w:fldChar w:fldCharType="separate"/>
    </w:r>
    <w:r w:rsidR="000B0659" w:rsidRPr="00C02E19">
      <w:rPr>
        <w:sz w:val="16"/>
      </w:rPr>
      <w:t>2</w:t>
    </w:r>
    <w:r w:rsidR="000B0659" w:rsidRPr="00C02E19">
      <w:rPr>
        <w:sz w:val="16"/>
      </w:rPr>
      <w:fldChar w:fldCharType="end"/>
    </w:r>
    <w:r w:rsidR="000B0659" w:rsidRPr="00C02E19">
      <w:rPr>
        <w:sz w:val="16"/>
      </w:rPr>
      <w:t xml:space="preserve"> of </w:t>
    </w:r>
    <w:r w:rsidR="000B0659" w:rsidRPr="00C02E19">
      <w:rPr>
        <w:sz w:val="16"/>
      </w:rPr>
      <w:fldChar w:fldCharType="begin"/>
    </w:r>
    <w:r w:rsidR="000B0659" w:rsidRPr="00C02E19">
      <w:rPr>
        <w:sz w:val="16"/>
      </w:rPr>
      <w:instrText xml:space="preserve"> NUMPAGES   \* MERGEFORMAT </w:instrText>
    </w:r>
    <w:r w:rsidR="000B0659" w:rsidRPr="00C02E19">
      <w:rPr>
        <w:sz w:val="16"/>
      </w:rPr>
      <w:fldChar w:fldCharType="separate"/>
    </w:r>
    <w:r w:rsidR="000B0659" w:rsidRPr="00C02E19">
      <w:rPr>
        <w:sz w:val="16"/>
      </w:rPr>
      <w:t>7</w:t>
    </w:r>
    <w:r w:rsidR="000B0659" w:rsidRPr="00C02E19">
      <w:rPr>
        <w:sz w:val="16"/>
      </w:rPr>
      <w:fldChar w:fldCharType="end"/>
    </w:r>
  </w:p>
  <w:p w14:paraId="7DA0861E" w14:textId="77777777" w:rsidR="00FA6861" w:rsidRPr="00C02E19" w:rsidRDefault="00FA6861" w:rsidP="00A07D45">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C25374" w:rsidRPr="00C02E19" w14:paraId="2378D8F2" w14:textId="77777777" w:rsidTr="00FA5088">
      <w:trPr>
        <w:trHeight w:val="686"/>
      </w:trPr>
      <w:tc>
        <w:tcPr>
          <w:tcW w:w="3679" w:type="dxa"/>
          <w:vAlign w:val="center"/>
        </w:tcPr>
        <w:p w14:paraId="5B695F1C" w14:textId="77777777" w:rsidR="00C25374" w:rsidRPr="00C02E19" w:rsidRDefault="00CB19E9" w:rsidP="000F3770">
          <w:pPr>
            <w:pStyle w:val="Encabezado"/>
            <w:pBdr>
              <w:bottom w:val="none" w:sz="0" w:space="0" w:color="auto"/>
            </w:pBdr>
            <w:jc w:val="left"/>
            <w:rPr>
              <w:rFonts w:eastAsia="DengXian"/>
              <w:b/>
              <w:bCs/>
            </w:rPr>
          </w:pPr>
          <w:r w:rsidRPr="00C02E19">
            <w:rPr>
              <w:rFonts w:eastAsia="DengXian"/>
              <w:b/>
              <w:bCs/>
              <w:noProof/>
            </w:rPr>
            <w:drawing>
              <wp:inline distT="0" distB="0" distL="0" distR="0" wp14:anchorId="77E6D724" wp14:editId="6DD87543">
                <wp:extent cx="1536338" cy="432000"/>
                <wp:effectExtent l="0" t="0" r="6985" b="6350"/>
                <wp:docPr id="97604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5983" name=""/>
                        <pic:cNvPicPr/>
                      </pic:nvPicPr>
                      <pic:blipFill>
                        <a:blip r:embed="rId1"/>
                        <a:stretch>
                          <a:fillRect/>
                        </a:stretch>
                      </pic:blipFill>
                      <pic:spPr>
                        <a:xfrm>
                          <a:off x="0" y="0"/>
                          <a:ext cx="1536338" cy="432000"/>
                        </a:xfrm>
                        <a:prstGeom prst="rect">
                          <a:avLst/>
                        </a:prstGeom>
                      </pic:spPr>
                    </pic:pic>
                  </a:graphicData>
                </a:graphic>
              </wp:inline>
            </w:drawing>
          </w:r>
        </w:p>
      </w:tc>
      <w:tc>
        <w:tcPr>
          <w:tcW w:w="4535" w:type="dxa"/>
          <w:vAlign w:val="center"/>
        </w:tcPr>
        <w:p w14:paraId="74728DE2" w14:textId="77777777" w:rsidR="00C25374" w:rsidRPr="00C02E19" w:rsidRDefault="00C25374" w:rsidP="000F3770">
          <w:pPr>
            <w:pStyle w:val="Encabezado"/>
            <w:pBdr>
              <w:bottom w:val="none" w:sz="0" w:space="0" w:color="auto"/>
            </w:pBdr>
            <w:rPr>
              <w:rFonts w:eastAsia="DengXian"/>
              <w:b/>
              <w:bCs/>
            </w:rPr>
          </w:pPr>
        </w:p>
      </w:tc>
      <w:tc>
        <w:tcPr>
          <w:tcW w:w="2273" w:type="dxa"/>
          <w:vAlign w:val="center"/>
        </w:tcPr>
        <w:p w14:paraId="69BA19B3" w14:textId="77777777" w:rsidR="00C25374" w:rsidRPr="00C02E19" w:rsidRDefault="00FA5088" w:rsidP="00FA5088">
          <w:pPr>
            <w:pStyle w:val="Encabezado"/>
            <w:pBdr>
              <w:bottom w:val="none" w:sz="0" w:space="0" w:color="auto"/>
            </w:pBdr>
            <w:jc w:val="right"/>
            <w:rPr>
              <w:rFonts w:eastAsia="DengXian"/>
              <w:b/>
              <w:bCs/>
            </w:rPr>
          </w:pPr>
          <w:r w:rsidRPr="00C02E19">
            <w:rPr>
              <w:rFonts w:eastAsia="DengXian"/>
              <w:b/>
              <w:bCs/>
              <w:noProof/>
            </w:rPr>
            <w:drawing>
              <wp:inline distT="0" distB="0" distL="0" distR="0" wp14:anchorId="24178ED7" wp14:editId="36CF9F8E">
                <wp:extent cx="540000" cy="360000"/>
                <wp:effectExtent l="0" t="0" r="0" b="2540"/>
                <wp:docPr id="1337669739" name="Picture 1"/>
                <wp:cNvGraphicFramePr/>
                <a:graphic xmlns:a="http://schemas.openxmlformats.org/drawingml/2006/main">
                  <a:graphicData uri="http://schemas.openxmlformats.org/drawingml/2006/picture">
                    <pic:pic xmlns:pic="http://schemas.openxmlformats.org/drawingml/2006/picture">
                      <pic:nvPicPr>
                        <pic:cNvPr id="1337669739" name=""/>
                        <pic:cNvPicPr/>
                      </pic:nvPicPr>
                      <pic:blipFill>
                        <a:blip r:embed="rId2"/>
                        <a:stretch>
                          <a:fillRect/>
                        </a:stretch>
                      </pic:blipFill>
                      <pic:spPr>
                        <a:xfrm>
                          <a:off x="0" y="0"/>
                          <a:ext cx="540000" cy="360000"/>
                        </a:xfrm>
                        <a:prstGeom prst="rect">
                          <a:avLst/>
                        </a:prstGeom>
                      </pic:spPr>
                    </pic:pic>
                  </a:graphicData>
                </a:graphic>
              </wp:inline>
            </w:drawing>
          </w:r>
        </w:p>
      </w:tc>
    </w:tr>
  </w:tbl>
  <w:p w14:paraId="6E278B7C" w14:textId="77777777" w:rsidR="00FA6861" w:rsidRPr="00C02E19" w:rsidRDefault="00FA6861" w:rsidP="000B0659">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1CE4FF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32B44C1"/>
    <w:multiLevelType w:val="hybridMultilevel"/>
    <w:tmpl w:val="DFBA7E5E"/>
    <w:lvl w:ilvl="0" w:tplc="0409000F">
      <w:start w:val="1"/>
      <w:numFmt w:val="decimal"/>
      <w:lvlText w:val="%1."/>
      <w:lvlJc w:val="left"/>
      <w:pPr>
        <w:ind w:left="425" w:hanging="425"/>
      </w:pPr>
      <w:rPr>
        <w:b w:val="0"/>
        <w:i w:val="0"/>
        <w:sz w:val="18"/>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5F6105"/>
    <w:multiLevelType w:val="hybridMultilevel"/>
    <w:tmpl w:val="53CAF32E"/>
    <w:lvl w:ilvl="0" w:tplc="F5322A2E">
      <w:start w:val="1"/>
      <w:numFmt w:val="decimal"/>
      <w:lvlRestart w:val="0"/>
      <w:pStyle w:val="MDPI71footnotes"/>
      <w:lvlText w:val="%1."/>
      <w:lvlJc w:val="left"/>
      <w:pPr>
        <w:ind w:left="425" w:hanging="425"/>
      </w:pPr>
      <w:rPr>
        <w:rFonts w:hint="default"/>
        <w:b w:val="0"/>
        <w:i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468F5"/>
    <w:multiLevelType w:val="hybridMultilevel"/>
    <w:tmpl w:val="97B809A2"/>
    <w:lvl w:ilvl="0" w:tplc="4532FDFA">
      <w:start w:val="1"/>
      <w:numFmt w:val="decimal"/>
      <w:lvlRestart w:val="0"/>
      <w:pStyle w:val="MDPI8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D6B6C004"/>
    <w:lvl w:ilvl="0" w:tplc="ADBA240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7A4081"/>
    <w:multiLevelType w:val="hybridMultilevel"/>
    <w:tmpl w:val="CE4A7EA2"/>
    <w:lvl w:ilvl="0" w:tplc="B85671D0">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0" w15:restartNumberingAfterBreak="0">
    <w:nsid w:val="436E1D0B"/>
    <w:multiLevelType w:val="hybridMultilevel"/>
    <w:tmpl w:val="2C16AF8A"/>
    <w:lvl w:ilvl="0" w:tplc="B53C5048">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075B53"/>
    <w:multiLevelType w:val="hybridMultilevel"/>
    <w:tmpl w:val="BBF8C35E"/>
    <w:lvl w:ilvl="0" w:tplc="E9CA7C2A">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D27E19"/>
    <w:multiLevelType w:val="hybridMultilevel"/>
    <w:tmpl w:val="AFFCE930"/>
    <w:lvl w:ilvl="0" w:tplc="36A02A64">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num w:numId="1" w16cid:durableId="1894342168">
    <w:abstractNumId w:val="6"/>
  </w:num>
  <w:num w:numId="2" w16cid:durableId="658386611">
    <w:abstractNumId w:val="9"/>
  </w:num>
  <w:num w:numId="3" w16cid:durableId="637956716">
    <w:abstractNumId w:val="5"/>
  </w:num>
  <w:num w:numId="4" w16cid:durableId="1670664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32571434">
    <w:abstractNumId w:val="7"/>
  </w:num>
  <w:num w:numId="6" w16cid:durableId="1901095187">
    <w:abstractNumId w:val="12"/>
  </w:num>
  <w:num w:numId="7" w16cid:durableId="157313434">
    <w:abstractNumId w:val="4"/>
  </w:num>
  <w:num w:numId="8" w16cid:durableId="1134176874">
    <w:abstractNumId w:val="12"/>
  </w:num>
  <w:num w:numId="9" w16cid:durableId="62725189">
    <w:abstractNumId w:val="4"/>
  </w:num>
  <w:num w:numId="10" w16cid:durableId="358744646">
    <w:abstractNumId w:val="12"/>
  </w:num>
  <w:num w:numId="11" w16cid:durableId="1217428825">
    <w:abstractNumId w:val="4"/>
  </w:num>
  <w:num w:numId="12" w16cid:durableId="1442258531">
    <w:abstractNumId w:val="13"/>
  </w:num>
  <w:num w:numId="13" w16cid:durableId="1244030047">
    <w:abstractNumId w:val="12"/>
  </w:num>
  <w:num w:numId="14" w16cid:durableId="647515239">
    <w:abstractNumId w:val="4"/>
  </w:num>
  <w:num w:numId="15" w16cid:durableId="506217298">
    <w:abstractNumId w:val="3"/>
  </w:num>
  <w:num w:numId="16" w16cid:durableId="853105472">
    <w:abstractNumId w:val="11"/>
  </w:num>
  <w:num w:numId="17" w16cid:durableId="364520274">
    <w:abstractNumId w:val="3"/>
  </w:num>
  <w:num w:numId="18" w16cid:durableId="85343357">
    <w:abstractNumId w:val="12"/>
  </w:num>
  <w:num w:numId="19" w16cid:durableId="758991676">
    <w:abstractNumId w:val="4"/>
  </w:num>
  <w:num w:numId="20" w16cid:durableId="540869736">
    <w:abstractNumId w:val="3"/>
  </w:num>
  <w:num w:numId="21" w16cid:durableId="2097895971">
    <w:abstractNumId w:val="10"/>
  </w:num>
  <w:num w:numId="22" w16cid:durableId="545025715">
    <w:abstractNumId w:val="14"/>
  </w:num>
  <w:num w:numId="23" w16cid:durableId="421220662">
    <w:abstractNumId w:val="8"/>
  </w:num>
  <w:num w:numId="24" w16cid:durableId="583413638">
    <w:abstractNumId w:val="0"/>
  </w:num>
  <w:num w:numId="25" w16cid:durableId="1219516932">
    <w:abstractNumId w:val="12"/>
  </w:num>
  <w:num w:numId="26" w16cid:durableId="327751642">
    <w:abstractNumId w:val="4"/>
  </w:num>
  <w:num w:numId="27" w16cid:durableId="1013073480">
    <w:abstractNumId w:val="2"/>
  </w:num>
  <w:num w:numId="28" w16cid:durableId="1866021037">
    <w:abstractNumId w:val="3"/>
  </w:num>
  <w:num w:numId="29" w16cid:durableId="145563858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DPI">
    <w15:presenceInfo w15:providerId="None" w15:userId="MDPI"/>
  </w15:person>
  <w15:person w15:author="Office">
    <w15:presenceInfo w15:providerId="AD" w15:userId="S::115510@office365works.net::e03bb7fc-e7b7-43fe-b180-fd038cc6f19f"/>
  </w15:person>
  <w15:person w15:author="English Editor">
    <w15:presenceInfo w15:providerId="None" w15:userId="English Edi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hyphenationZone w:val="425"/>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38C"/>
    <w:rsid w:val="00000F40"/>
    <w:rsid w:val="00001A67"/>
    <w:rsid w:val="000020ED"/>
    <w:rsid w:val="000075B7"/>
    <w:rsid w:val="00007E09"/>
    <w:rsid w:val="00007E70"/>
    <w:rsid w:val="0001733A"/>
    <w:rsid w:val="0001768F"/>
    <w:rsid w:val="00024DC7"/>
    <w:rsid w:val="00030A56"/>
    <w:rsid w:val="000407F1"/>
    <w:rsid w:val="000439C6"/>
    <w:rsid w:val="00053DD2"/>
    <w:rsid w:val="00055BEC"/>
    <w:rsid w:val="00056D71"/>
    <w:rsid w:val="00061C1C"/>
    <w:rsid w:val="00063A94"/>
    <w:rsid w:val="000647A2"/>
    <w:rsid w:val="0006779E"/>
    <w:rsid w:val="00067F8D"/>
    <w:rsid w:val="00074106"/>
    <w:rsid w:val="000779E3"/>
    <w:rsid w:val="00077A23"/>
    <w:rsid w:val="00083CB6"/>
    <w:rsid w:val="00094234"/>
    <w:rsid w:val="000949B3"/>
    <w:rsid w:val="000B020B"/>
    <w:rsid w:val="000B0659"/>
    <w:rsid w:val="000B602A"/>
    <w:rsid w:val="000B63BA"/>
    <w:rsid w:val="000C24A9"/>
    <w:rsid w:val="000C7AB4"/>
    <w:rsid w:val="000D3ECE"/>
    <w:rsid w:val="000E0476"/>
    <w:rsid w:val="000E40C7"/>
    <w:rsid w:val="000E6242"/>
    <w:rsid w:val="000E717D"/>
    <w:rsid w:val="000F0702"/>
    <w:rsid w:val="000F3770"/>
    <w:rsid w:val="00103F76"/>
    <w:rsid w:val="0010523B"/>
    <w:rsid w:val="001072A7"/>
    <w:rsid w:val="0010747B"/>
    <w:rsid w:val="00107CEC"/>
    <w:rsid w:val="0011473B"/>
    <w:rsid w:val="00114C07"/>
    <w:rsid w:val="0011600E"/>
    <w:rsid w:val="001233DE"/>
    <w:rsid w:val="001274EA"/>
    <w:rsid w:val="00127920"/>
    <w:rsid w:val="00140837"/>
    <w:rsid w:val="001445C3"/>
    <w:rsid w:val="00147BC3"/>
    <w:rsid w:val="00153F6F"/>
    <w:rsid w:val="00157E7C"/>
    <w:rsid w:val="00166E10"/>
    <w:rsid w:val="00171A5E"/>
    <w:rsid w:val="001805C7"/>
    <w:rsid w:val="001838B0"/>
    <w:rsid w:val="00186919"/>
    <w:rsid w:val="00190D3F"/>
    <w:rsid w:val="00196466"/>
    <w:rsid w:val="001B3594"/>
    <w:rsid w:val="001C1DF0"/>
    <w:rsid w:val="001D00F2"/>
    <w:rsid w:val="001D2666"/>
    <w:rsid w:val="001D5666"/>
    <w:rsid w:val="001E2AEB"/>
    <w:rsid w:val="001E3A54"/>
    <w:rsid w:val="001E44A7"/>
    <w:rsid w:val="001E5BC4"/>
    <w:rsid w:val="00200F4C"/>
    <w:rsid w:val="0020228C"/>
    <w:rsid w:val="0020454C"/>
    <w:rsid w:val="00205548"/>
    <w:rsid w:val="00206341"/>
    <w:rsid w:val="002111F6"/>
    <w:rsid w:val="002112FC"/>
    <w:rsid w:val="00225DEE"/>
    <w:rsid w:val="00226D33"/>
    <w:rsid w:val="00226D97"/>
    <w:rsid w:val="00234A2D"/>
    <w:rsid w:val="00235F7D"/>
    <w:rsid w:val="00237DE1"/>
    <w:rsid w:val="00253525"/>
    <w:rsid w:val="00254C7B"/>
    <w:rsid w:val="0027522A"/>
    <w:rsid w:val="00275277"/>
    <w:rsid w:val="002821C5"/>
    <w:rsid w:val="00282A3D"/>
    <w:rsid w:val="002837BF"/>
    <w:rsid w:val="00287F77"/>
    <w:rsid w:val="002905B3"/>
    <w:rsid w:val="00295161"/>
    <w:rsid w:val="002A05BD"/>
    <w:rsid w:val="002A18DC"/>
    <w:rsid w:val="002A38B7"/>
    <w:rsid w:val="002A4156"/>
    <w:rsid w:val="002A58DF"/>
    <w:rsid w:val="002A7E0A"/>
    <w:rsid w:val="002B005C"/>
    <w:rsid w:val="002B04D8"/>
    <w:rsid w:val="002B3ED9"/>
    <w:rsid w:val="002B6CDD"/>
    <w:rsid w:val="002C1CD6"/>
    <w:rsid w:val="002C2614"/>
    <w:rsid w:val="002D136D"/>
    <w:rsid w:val="002D480C"/>
    <w:rsid w:val="002D63AA"/>
    <w:rsid w:val="002E1D6D"/>
    <w:rsid w:val="002E6E39"/>
    <w:rsid w:val="002F6711"/>
    <w:rsid w:val="003011D9"/>
    <w:rsid w:val="003024E2"/>
    <w:rsid w:val="00310C53"/>
    <w:rsid w:val="003112FB"/>
    <w:rsid w:val="00316E17"/>
    <w:rsid w:val="00326141"/>
    <w:rsid w:val="003266EB"/>
    <w:rsid w:val="00334C90"/>
    <w:rsid w:val="00335390"/>
    <w:rsid w:val="00344541"/>
    <w:rsid w:val="003512F8"/>
    <w:rsid w:val="00351358"/>
    <w:rsid w:val="003536BD"/>
    <w:rsid w:val="00354D96"/>
    <w:rsid w:val="003677F2"/>
    <w:rsid w:val="00376420"/>
    <w:rsid w:val="0038175A"/>
    <w:rsid w:val="003859F6"/>
    <w:rsid w:val="003877EF"/>
    <w:rsid w:val="00396E5D"/>
    <w:rsid w:val="003A1784"/>
    <w:rsid w:val="003A282C"/>
    <w:rsid w:val="003A6B49"/>
    <w:rsid w:val="003B1A90"/>
    <w:rsid w:val="003C2487"/>
    <w:rsid w:val="003C7A09"/>
    <w:rsid w:val="003D65A2"/>
    <w:rsid w:val="003D6F19"/>
    <w:rsid w:val="003D70A1"/>
    <w:rsid w:val="003E3F46"/>
    <w:rsid w:val="003E56D3"/>
    <w:rsid w:val="003E5E07"/>
    <w:rsid w:val="003E6A73"/>
    <w:rsid w:val="003F0B8E"/>
    <w:rsid w:val="003F4DA0"/>
    <w:rsid w:val="003F5E61"/>
    <w:rsid w:val="0040053D"/>
    <w:rsid w:val="00401D30"/>
    <w:rsid w:val="00417F67"/>
    <w:rsid w:val="00420084"/>
    <w:rsid w:val="004260BE"/>
    <w:rsid w:val="0043062E"/>
    <w:rsid w:val="0043456C"/>
    <w:rsid w:val="00444D52"/>
    <w:rsid w:val="0044559C"/>
    <w:rsid w:val="00456E56"/>
    <w:rsid w:val="004713FB"/>
    <w:rsid w:val="0048153C"/>
    <w:rsid w:val="004871C1"/>
    <w:rsid w:val="004937C6"/>
    <w:rsid w:val="00495595"/>
    <w:rsid w:val="004957E2"/>
    <w:rsid w:val="00496EA5"/>
    <w:rsid w:val="004E22FB"/>
    <w:rsid w:val="004E4638"/>
    <w:rsid w:val="004E4BB3"/>
    <w:rsid w:val="005067EE"/>
    <w:rsid w:val="00513EA4"/>
    <w:rsid w:val="005214E1"/>
    <w:rsid w:val="005221B7"/>
    <w:rsid w:val="005313B2"/>
    <w:rsid w:val="00534D79"/>
    <w:rsid w:val="00534E89"/>
    <w:rsid w:val="00535A8A"/>
    <w:rsid w:val="00535B2C"/>
    <w:rsid w:val="00540335"/>
    <w:rsid w:val="005404EE"/>
    <w:rsid w:val="00545B32"/>
    <w:rsid w:val="00550B55"/>
    <w:rsid w:val="00551484"/>
    <w:rsid w:val="005559FE"/>
    <w:rsid w:val="00555AC6"/>
    <w:rsid w:val="00562131"/>
    <w:rsid w:val="00563CD8"/>
    <w:rsid w:val="00570173"/>
    <w:rsid w:val="00576FD6"/>
    <w:rsid w:val="005A5966"/>
    <w:rsid w:val="005A5FAD"/>
    <w:rsid w:val="005A7AC2"/>
    <w:rsid w:val="005B23F8"/>
    <w:rsid w:val="005B25F4"/>
    <w:rsid w:val="005E1449"/>
    <w:rsid w:val="005E4DA9"/>
    <w:rsid w:val="005F19C4"/>
    <w:rsid w:val="005F2787"/>
    <w:rsid w:val="00601070"/>
    <w:rsid w:val="006012A4"/>
    <w:rsid w:val="00614310"/>
    <w:rsid w:val="0062093B"/>
    <w:rsid w:val="0062340A"/>
    <w:rsid w:val="0063486F"/>
    <w:rsid w:val="0064097D"/>
    <w:rsid w:val="006449F0"/>
    <w:rsid w:val="00647BC3"/>
    <w:rsid w:val="0065109C"/>
    <w:rsid w:val="006538E1"/>
    <w:rsid w:val="006702E5"/>
    <w:rsid w:val="0067314D"/>
    <w:rsid w:val="006734CD"/>
    <w:rsid w:val="00676CF2"/>
    <w:rsid w:val="006825CE"/>
    <w:rsid w:val="00682E94"/>
    <w:rsid w:val="00692393"/>
    <w:rsid w:val="006953FA"/>
    <w:rsid w:val="0069638C"/>
    <w:rsid w:val="00697070"/>
    <w:rsid w:val="006A4DEF"/>
    <w:rsid w:val="006A6CEC"/>
    <w:rsid w:val="006B5D37"/>
    <w:rsid w:val="006C3BB9"/>
    <w:rsid w:val="006D012E"/>
    <w:rsid w:val="006D5E8A"/>
    <w:rsid w:val="006E46C8"/>
    <w:rsid w:val="006E6B41"/>
    <w:rsid w:val="0070389B"/>
    <w:rsid w:val="0071302F"/>
    <w:rsid w:val="00713BA8"/>
    <w:rsid w:val="00715ADB"/>
    <w:rsid w:val="00716977"/>
    <w:rsid w:val="00717805"/>
    <w:rsid w:val="00721A8A"/>
    <w:rsid w:val="00723AAA"/>
    <w:rsid w:val="00726EB1"/>
    <w:rsid w:val="00727027"/>
    <w:rsid w:val="00727510"/>
    <w:rsid w:val="007278EE"/>
    <w:rsid w:val="0074156F"/>
    <w:rsid w:val="00744DDF"/>
    <w:rsid w:val="007520CE"/>
    <w:rsid w:val="00753498"/>
    <w:rsid w:val="00754B41"/>
    <w:rsid w:val="00761F7D"/>
    <w:rsid w:val="00773E68"/>
    <w:rsid w:val="00773FBD"/>
    <w:rsid w:val="007758CD"/>
    <w:rsid w:val="00781FCA"/>
    <w:rsid w:val="007824CC"/>
    <w:rsid w:val="007907E9"/>
    <w:rsid w:val="007951FF"/>
    <w:rsid w:val="00796F47"/>
    <w:rsid w:val="007A22A3"/>
    <w:rsid w:val="007A4B43"/>
    <w:rsid w:val="007B1303"/>
    <w:rsid w:val="007B1591"/>
    <w:rsid w:val="007B6A78"/>
    <w:rsid w:val="007C45B7"/>
    <w:rsid w:val="007C600C"/>
    <w:rsid w:val="007D5D28"/>
    <w:rsid w:val="007E0233"/>
    <w:rsid w:val="007E46E6"/>
    <w:rsid w:val="007F46E2"/>
    <w:rsid w:val="00803DA5"/>
    <w:rsid w:val="00807DFF"/>
    <w:rsid w:val="00812671"/>
    <w:rsid w:val="00815517"/>
    <w:rsid w:val="00815E8B"/>
    <w:rsid w:val="008170D8"/>
    <w:rsid w:val="00820751"/>
    <w:rsid w:val="00823649"/>
    <w:rsid w:val="00831437"/>
    <w:rsid w:val="00832B45"/>
    <w:rsid w:val="00837C51"/>
    <w:rsid w:val="008430C7"/>
    <w:rsid w:val="00850C43"/>
    <w:rsid w:val="00855E5F"/>
    <w:rsid w:val="008608C2"/>
    <w:rsid w:val="00865AC6"/>
    <w:rsid w:val="0087103E"/>
    <w:rsid w:val="008753BC"/>
    <w:rsid w:val="00882703"/>
    <w:rsid w:val="00894302"/>
    <w:rsid w:val="008965CE"/>
    <w:rsid w:val="008A29A2"/>
    <w:rsid w:val="008B094B"/>
    <w:rsid w:val="008B672B"/>
    <w:rsid w:val="008B6FEA"/>
    <w:rsid w:val="008C7E82"/>
    <w:rsid w:val="008D2869"/>
    <w:rsid w:val="008D4C66"/>
    <w:rsid w:val="008D732F"/>
    <w:rsid w:val="008E4521"/>
    <w:rsid w:val="008E60A4"/>
    <w:rsid w:val="009006A8"/>
    <w:rsid w:val="00903C28"/>
    <w:rsid w:val="00904381"/>
    <w:rsid w:val="00907A22"/>
    <w:rsid w:val="009225D1"/>
    <w:rsid w:val="009233BC"/>
    <w:rsid w:val="00926CDC"/>
    <w:rsid w:val="00931AA8"/>
    <w:rsid w:val="00933D68"/>
    <w:rsid w:val="009349DC"/>
    <w:rsid w:val="00934A24"/>
    <w:rsid w:val="009356CB"/>
    <w:rsid w:val="00937EA2"/>
    <w:rsid w:val="00953D62"/>
    <w:rsid w:val="00962632"/>
    <w:rsid w:val="009722DD"/>
    <w:rsid w:val="00973AD6"/>
    <w:rsid w:val="00977D05"/>
    <w:rsid w:val="009816B2"/>
    <w:rsid w:val="00982766"/>
    <w:rsid w:val="00994DF9"/>
    <w:rsid w:val="009A23B2"/>
    <w:rsid w:val="009A2848"/>
    <w:rsid w:val="009A723F"/>
    <w:rsid w:val="009B55EB"/>
    <w:rsid w:val="009B750D"/>
    <w:rsid w:val="009B75D5"/>
    <w:rsid w:val="009B7682"/>
    <w:rsid w:val="009C0B33"/>
    <w:rsid w:val="009C2A74"/>
    <w:rsid w:val="009C32DF"/>
    <w:rsid w:val="009C68E7"/>
    <w:rsid w:val="009D1551"/>
    <w:rsid w:val="009D1FBE"/>
    <w:rsid w:val="009D3ACF"/>
    <w:rsid w:val="009E4621"/>
    <w:rsid w:val="009F11B0"/>
    <w:rsid w:val="009F615A"/>
    <w:rsid w:val="009F70E6"/>
    <w:rsid w:val="00A0682F"/>
    <w:rsid w:val="00A07D45"/>
    <w:rsid w:val="00A14BE0"/>
    <w:rsid w:val="00A15E72"/>
    <w:rsid w:val="00A17F6A"/>
    <w:rsid w:val="00A2209E"/>
    <w:rsid w:val="00A3480C"/>
    <w:rsid w:val="00A402F1"/>
    <w:rsid w:val="00A43C68"/>
    <w:rsid w:val="00A44657"/>
    <w:rsid w:val="00A45143"/>
    <w:rsid w:val="00A50F77"/>
    <w:rsid w:val="00A5120B"/>
    <w:rsid w:val="00A528B2"/>
    <w:rsid w:val="00A52F12"/>
    <w:rsid w:val="00A64847"/>
    <w:rsid w:val="00A74F16"/>
    <w:rsid w:val="00A77171"/>
    <w:rsid w:val="00A813A3"/>
    <w:rsid w:val="00A81AC3"/>
    <w:rsid w:val="00A82837"/>
    <w:rsid w:val="00A9308C"/>
    <w:rsid w:val="00A96FEF"/>
    <w:rsid w:val="00A9758F"/>
    <w:rsid w:val="00AA2817"/>
    <w:rsid w:val="00AA40EE"/>
    <w:rsid w:val="00AB4139"/>
    <w:rsid w:val="00AB4317"/>
    <w:rsid w:val="00AB6A75"/>
    <w:rsid w:val="00AC4E63"/>
    <w:rsid w:val="00AC595D"/>
    <w:rsid w:val="00AC63C1"/>
    <w:rsid w:val="00AD4D51"/>
    <w:rsid w:val="00AE04A9"/>
    <w:rsid w:val="00AE5098"/>
    <w:rsid w:val="00AE72BC"/>
    <w:rsid w:val="00AF1E23"/>
    <w:rsid w:val="00AF1E5F"/>
    <w:rsid w:val="00B0676A"/>
    <w:rsid w:val="00B07C46"/>
    <w:rsid w:val="00B119BE"/>
    <w:rsid w:val="00B20DB0"/>
    <w:rsid w:val="00B23DF9"/>
    <w:rsid w:val="00B302A4"/>
    <w:rsid w:val="00B42775"/>
    <w:rsid w:val="00B50844"/>
    <w:rsid w:val="00B53661"/>
    <w:rsid w:val="00B71204"/>
    <w:rsid w:val="00B96E37"/>
    <w:rsid w:val="00B97E6A"/>
    <w:rsid w:val="00BA09E3"/>
    <w:rsid w:val="00BA1DA3"/>
    <w:rsid w:val="00BA1F8B"/>
    <w:rsid w:val="00BB05B2"/>
    <w:rsid w:val="00BB307D"/>
    <w:rsid w:val="00BB49C0"/>
    <w:rsid w:val="00BB76F8"/>
    <w:rsid w:val="00BC3217"/>
    <w:rsid w:val="00BD1383"/>
    <w:rsid w:val="00BD4212"/>
    <w:rsid w:val="00BD6230"/>
    <w:rsid w:val="00BD65C8"/>
    <w:rsid w:val="00BE210B"/>
    <w:rsid w:val="00BE65B7"/>
    <w:rsid w:val="00BF76E2"/>
    <w:rsid w:val="00C02E19"/>
    <w:rsid w:val="00C02EDC"/>
    <w:rsid w:val="00C043D6"/>
    <w:rsid w:val="00C04D0D"/>
    <w:rsid w:val="00C1163F"/>
    <w:rsid w:val="00C16344"/>
    <w:rsid w:val="00C20305"/>
    <w:rsid w:val="00C2506D"/>
    <w:rsid w:val="00C25374"/>
    <w:rsid w:val="00C27A85"/>
    <w:rsid w:val="00C31B00"/>
    <w:rsid w:val="00C34698"/>
    <w:rsid w:val="00C34839"/>
    <w:rsid w:val="00C4009A"/>
    <w:rsid w:val="00C41059"/>
    <w:rsid w:val="00C41AF0"/>
    <w:rsid w:val="00C4558C"/>
    <w:rsid w:val="00C50324"/>
    <w:rsid w:val="00C5056F"/>
    <w:rsid w:val="00C62112"/>
    <w:rsid w:val="00C70385"/>
    <w:rsid w:val="00C714F4"/>
    <w:rsid w:val="00C7545E"/>
    <w:rsid w:val="00C91BBE"/>
    <w:rsid w:val="00CA20FC"/>
    <w:rsid w:val="00CA7661"/>
    <w:rsid w:val="00CB1454"/>
    <w:rsid w:val="00CB19E9"/>
    <w:rsid w:val="00CB5B85"/>
    <w:rsid w:val="00CC4294"/>
    <w:rsid w:val="00CC4FEC"/>
    <w:rsid w:val="00CC7616"/>
    <w:rsid w:val="00CD2B43"/>
    <w:rsid w:val="00CD3C03"/>
    <w:rsid w:val="00CD492D"/>
    <w:rsid w:val="00CD5EBE"/>
    <w:rsid w:val="00CD713D"/>
    <w:rsid w:val="00CD76E2"/>
    <w:rsid w:val="00CE4AE3"/>
    <w:rsid w:val="00CF0BE5"/>
    <w:rsid w:val="00CF3E5E"/>
    <w:rsid w:val="00CF5DAD"/>
    <w:rsid w:val="00CF75F2"/>
    <w:rsid w:val="00D011A4"/>
    <w:rsid w:val="00D072FC"/>
    <w:rsid w:val="00D074A4"/>
    <w:rsid w:val="00D154A3"/>
    <w:rsid w:val="00D15C1C"/>
    <w:rsid w:val="00D17874"/>
    <w:rsid w:val="00D17BC0"/>
    <w:rsid w:val="00D20B77"/>
    <w:rsid w:val="00D236DF"/>
    <w:rsid w:val="00D32494"/>
    <w:rsid w:val="00D32BD1"/>
    <w:rsid w:val="00D33501"/>
    <w:rsid w:val="00D36F52"/>
    <w:rsid w:val="00D42882"/>
    <w:rsid w:val="00D54B28"/>
    <w:rsid w:val="00D551EB"/>
    <w:rsid w:val="00D55902"/>
    <w:rsid w:val="00D62F50"/>
    <w:rsid w:val="00D659E5"/>
    <w:rsid w:val="00D65C05"/>
    <w:rsid w:val="00D67367"/>
    <w:rsid w:val="00D76EE8"/>
    <w:rsid w:val="00D77B5F"/>
    <w:rsid w:val="00D870BC"/>
    <w:rsid w:val="00D90E42"/>
    <w:rsid w:val="00D9350C"/>
    <w:rsid w:val="00D94791"/>
    <w:rsid w:val="00DA3B2A"/>
    <w:rsid w:val="00DB0791"/>
    <w:rsid w:val="00DB0A18"/>
    <w:rsid w:val="00DB0F39"/>
    <w:rsid w:val="00DB2138"/>
    <w:rsid w:val="00DB3878"/>
    <w:rsid w:val="00DB4AA1"/>
    <w:rsid w:val="00DB6591"/>
    <w:rsid w:val="00DC0333"/>
    <w:rsid w:val="00DC06CB"/>
    <w:rsid w:val="00DC07F1"/>
    <w:rsid w:val="00DC595F"/>
    <w:rsid w:val="00DC72BC"/>
    <w:rsid w:val="00DD1071"/>
    <w:rsid w:val="00DD14D1"/>
    <w:rsid w:val="00DE076D"/>
    <w:rsid w:val="00DE10D6"/>
    <w:rsid w:val="00DE1187"/>
    <w:rsid w:val="00DE2D43"/>
    <w:rsid w:val="00DF3F41"/>
    <w:rsid w:val="00DF5640"/>
    <w:rsid w:val="00DF75E1"/>
    <w:rsid w:val="00E06C86"/>
    <w:rsid w:val="00E07D1C"/>
    <w:rsid w:val="00E1770A"/>
    <w:rsid w:val="00E35183"/>
    <w:rsid w:val="00E433A2"/>
    <w:rsid w:val="00E45EC8"/>
    <w:rsid w:val="00E462D2"/>
    <w:rsid w:val="00E468FC"/>
    <w:rsid w:val="00E52C33"/>
    <w:rsid w:val="00E6034C"/>
    <w:rsid w:val="00E61C2B"/>
    <w:rsid w:val="00E65EEC"/>
    <w:rsid w:val="00E6799C"/>
    <w:rsid w:val="00E734F6"/>
    <w:rsid w:val="00E80CDF"/>
    <w:rsid w:val="00E85E17"/>
    <w:rsid w:val="00E9108A"/>
    <w:rsid w:val="00E91A57"/>
    <w:rsid w:val="00E91DB4"/>
    <w:rsid w:val="00E94C70"/>
    <w:rsid w:val="00EA0BFE"/>
    <w:rsid w:val="00EB11F8"/>
    <w:rsid w:val="00EB6615"/>
    <w:rsid w:val="00EC1B86"/>
    <w:rsid w:val="00EC1E80"/>
    <w:rsid w:val="00EC36E6"/>
    <w:rsid w:val="00ED3685"/>
    <w:rsid w:val="00EF2148"/>
    <w:rsid w:val="00EF5914"/>
    <w:rsid w:val="00F01E11"/>
    <w:rsid w:val="00F01E84"/>
    <w:rsid w:val="00F0259E"/>
    <w:rsid w:val="00F06D80"/>
    <w:rsid w:val="00F10E8E"/>
    <w:rsid w:val="00F1100C"/>
    <w:rsid w:val="00F11821"/>
    <w:rsid w:val="00F15E1D"/>
    <w:rsid w:val="00F15F24"/>
    <w:rsid w:val="00F161E8"/>
    <w:rsid w:val="00F23FE5"/>
    <w:rsid w:val="00F2618B"/>
    <w:rsid w:val="00F32D65"/>
    <w:rsid w:val="00F34FEE"/>
    <w:rsid w:val="00F35BA1"/>
    <w:rsid w:val="00F43FD0"/>
    <w:rsid w:val="00F4591B"/>
    <w:rsid w:val="00F51E7B"/>
    <w:rsid w:val="00F54A88"/>
    <w:rsid w:val="00F642D7"/>
    <w:rsid w:val="00F7266F"/>
    <w:rsid w:val="00F7486B"/>
    <w:rsid w:val="00F75040"/>
    <w:rsid w:val="00F83944"/>
    <w:rsid w:val="00F83E43"/>
    <w:rsid w:val="00F86055"/>
    <w:rsid w:val="00F9033A"/>
    <w:rsid w:val="00F963E8"/>
    <w:rsid w:val="00F9793E"/>
    <w:rsid w:val="00FA5088"/>
    <w:rsid w:val="00FA6861"/>
    <w:rsid w:val="00FB5980"/>
    <w:rsid w:val="00FC2005"/>
    <w:rsid w:val="00FC242F"/>
    <w:rsid w:val="00FC7D96"/>
    <w:rsid w:val="00FD4C21"/>
    <w:rsid w:val="00FE72E6"/>
    <w:rsid w:val="00FE7A4D"/>
    <w:rsid w:val="00FF122C"/>
    <w:rsid w:val="00FF138F"/>
    <w:rsid w:val="00FF409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28CF12"/>
  <w15:chartTrackingRefBased/>
  <w15:docId w15:val="{E08AD597-F81F-4869-9847-CD477875A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EA2"/>
    <w:pPr>
      <w:spacing w:line="280" w:lineRule="atLeast"/>
      <w:jc w:val="both"/>
    </w:pPr>
    <w:rPr>
      <w:rFonts w:ascii="Palatino Linotype" w:hAnsi="Palatino Linotype"/>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DPI11articletype">
    <w:name w:val="MDPI_1.1_article_type"/>
    <w:next w:val="Normal"/>
    <w:qFormat/>
    <w:rsid w:val="00053DD2"/>
    <w:pPr>
      <w:adjustRightInd w:val="0"/>
      <w:snapToGrid w:val="0"/>
      <w:spacing w:before="240"/>
    </w:pPr>
    <w:rPr>
      <w:rFonts w:ascii="Palatino Linotype" w:eastAsia="Times New Roman" w:hAnsi="Palatino Linotype"/>
      <w:i/>
      <w:snapToGrid w:val="0"/>
      <w:color w:val="000000"/>
      <w:szCs w:val="22"/>
      <w:lang w:eastAsia="de-DE" w:bidi="en-US"/>
      <w14:ligatures w14:val="standardContextual"/>
    </w:rPr>
  </w:style>
  <w:style w:type="paragraph" w:customStyle="1" w:styleId="MDPI12title">
    <w:name w:val="MDPI_1.2_title"/>
    <w:next w:val="Normal"/>
    <w:qFormat/>
    <w:rsid w:val="00053DD2"/>
    <w:pPr>
      <w:adjustRightInd w:val="0"/>
      <w:snapToGrid w:val="0"/>
      <w:spacing w:after="240" w:line="240" w:lineRule="atLeast"/>
    </w:pPr>
    <w:rPr>
      <w:rFonts w:ascii="Palatino Linotype" w:eastAsia="Times New Roman" w:hAnsi="Palatino Linotype"/>
      <w:b/>
      <w:snapToGrid w:val="0"/>
      <w:color w:val="000000"/>
      <w:sz w:val="36"/>
      <w:lang w:eastAsia="de-DE" w:bidi="en-US"/>
      <w14:ligatures w14:val="standardContextual"/>
    </w:rPr>
  </w:style>
  <w:style w:type="paragraph" w:customStyle="1" w:styleId="MDPI13authornames">
    <w:name w:val="MDPI_1.3_authornames"/>
    <w:next w:val="Normal"/>
    <w:qFormat/>
    <w:rsid w:val="00053DD2"/>
    <w:pPr>
      <w:adjustRightInd w:val="0"/>
      <w:snapToGrid w:val="0"/>
      <w:spacing w:after="360" w:line="260" w:lineRule="atLeast"/>
    </w:pPr>
    <w:rPr>
      <w:rFonts w:ascii="Palatino Linotype" w:eastAsia="Times New Roman" w:hAnsi="Palatino Linotype"/>
      <w:b/>
      <w:color w:val="000000"/>
      <w:szCs w:val="22"/>
      <w:lang w:eastAsia="de-DE" w:bidi="en-US"/>
      <w14:ligatures w14:val="standardContextual"/>
    </w:rPr>
  </w:style>
  <w:style w:type="paragraph" w:customStyle="1" w:styleId="MDPI14history">
    <w:name w:val="MDPI_1.4_history"/>
    <w:basedOn w:val="Normal"/>
    <w:next w:val="Normal"/>
    <w:qFormat/>
    <w:rsid w:val="00053DD2"/>
    <w:pPr>
      <w:adjustRightInd w:val="0"/>
      <w:snapToGrid w:val="0"/>
      <w:spacing w:line="240" w:lineRule="atLeast"/>
      <w:ind w:right="113"/>
      <w:jc w:val="left"/>
    </w:pPr>
    <w:rPr>
      <w:rFonts w:eastAsia="Times New Roman"/>
      <w:sz w:val="14"/>
      <w:lang w:eastAsia="de-DE" w:bidi="en-US"/>
      <w14:ligatures w14:val="standardContextual"/>
    </w:rPr>
  </w:style>
  <w:style w:type="paragraph" w:customStyle="1" w:styleId="MDPI16affiliation">
    <w:name w:val="MDPI_1.6_affiliation"/>
    <w:qFormat/>
    <w:rsid w:val="00053DD2"/>
    <w:pPr>
      <w:adjustRightInd w:val="0"/>
      <w:snapToGrid w:val="0"/>
      <w:spacing w:line="200" w:lineRule="atLeast"/>
      <w:ind w:left="2806" w:hanging="198"/>
    </w:pPr>
    <w:rPr>
      <w:rFonts w:ascii="Palatino Linotype" w:eastAsia="Times New Roman" w:hAnsi="Palatino Linotype"/>
      <w:color w:val="000000"/>
      <w:sz w:val="16"/>
      <w:szCs w:val="18"/>
      <w:lang w:eastAsia="de-DE" w:bidi="en-US"/>
      <w14:ligatures w14:val="standardContextual"/>
    </w:rPr>
  </w:style>
  <w:style w:type="paragraph" w:customStyle="1" w:styleId="MDPI17abstract">
    <w:name w:val="MDPI_1.7_abstract"/>
    <w:next w:val="Normal"/>
    <w:qFormat/>
    <w:rsid w:val="00053DD2"/>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14:ligatures w14:val="standardContextual"/>
    </w:rPr>
  </w:style>
  <w:style w:type="paragraph" w:customStyle="1" w:styleId="MDPI18keywords">
    <w:name w:val="MDPI_1.8_keywords"/>
    <w:next w:val="Normal"/>
    <w:qFormat/>
    <w:rsid w:val="00053DD2"/>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053DD2"/>
    <w:pPr>
      <w:pBdr>
        <w:bottom w:val="single" w:sz="4"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14:ligatures w14:val="standardContextual"/>
    </w:rPr>
  </w:style>
  <w:style w:type="table" w:customStyle="1" w:styleId="Mdeck5tablebodythreelines">
    <w:name w:val="M_deck_5_table_body_three_lines"/>
    <w:basedOn w:val="Tablanormal"/>
    <w:uiPriority w:val="99"/>
    <w:rsid w:val="00D77B5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aconcuadrcula">
    <w:name w:val="Table Grid"/>
    <w:basedOn w:val="Tablanormal"/>
    <w:uiPriority w:val="59"/>
    <w:rsid w:val="00937EA2"/>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rsid w:val="00937EA2"/>
    <w:pPr>
      <w:tabs>
        <w:tab w:val="center" w:pos="4153"/>
        <w:tab w:val="right" w:pos="8306"/>
      </w:tabs>
      <w:snapToGrid w:val="0"/>
      <w:spacing w:line="240" w:lineRule="atLeast"/>
    </w:pPr>
    <w:rPr>
      <w:szCs w:val="18"/>
    </w:rPr>
  </w:style>
  <w:style w:type="character" w:customStyle="1" w:styleId="PiedepginaCar">
    <w:name w:val="Pie de página Car"/>
    <w:link w:val="Piedepgina"/>
    <w:uiPriority w:val="99"/>
    <w:rsid w:val="00937EA2"/>
    <w:rPr>
      <w:rFonts w:ascii="Palatino Linotype" w:hAnsi="Palatino Linotype"/>
      <w:noProof/>
      <w:color w:val="000000"/>
      <w:szCs w:val="18"/>
    </w:rPr>
  </w:style>
  <w:style w:type="paragraph" w:styleId="Encabezado">
    <w:name w:val="header"/>
    <w:basedOn w:val="Normal"/>
    <w:link w:val="EncabezadoCar"/>
    <w:uiPriority w:val="99"/>
    <w:rsid w:val="00937EA2"/>
    <w:pPr>
      <w:pBdr>
        <w:bottom w:val="single" w:sz="6" w:space="1" w:color="auto"/>
      </w:pBdr>
      <w:tabs>
        <w:tab w:val="center" w:pos="4153"/>
        <w:tab w:val="right" w:pos="8306"/>
      </w:tabs>
      <w:snapToGrid w:val="0"/>
      <w:spacing w:line="240" w:lineRule="atLeast"/>
      <w:jc w:val="center"/>
    </w:pPr>
    <w:rPr>
      <w:szCs w:val="18"/>
    </w:rPr>
  </w:style>
  <w:style w:type="character" w:customStyle="1" w:styleId="EncabezadoCar">
    <w:name w:val="Encabezado Car"/>
    <w:link w:val="Encabezado"/>
    <w:uiPriority w:val="99"/>
    <w:rsid w:val="00937EA2"/>
    <w:rPr>
      <w:rFonts w:ascii="Palatino Linotype" w:hAnsi="Palatino Linotype"/>
      <w:noProof/>
      <w:color w:val="000000"/>
      <w:szCs w:val="18"/>
    </w:rPr>
  </w:style>
  <w:style w:type="paragraph" w:customStyle="1" w:styleId="MDPI32textnoindent">
    <w:name w:val="MDPI_3.2_text_no_indent"/>
    <w:basedOn w:val="MDPI31text"/>
    <w:qFormat/>
    <w:rsid w:val="00053DD2"/>
    <w:pPr>
      <w:ind w:firstLine="0"/>
    </w:pPr>
  </w:style>
  <w:style w:type="paragraph" w:customStyle="1" w:styleId="MDPI31text">
    <w:name w:val="MDPI_3.1_text"/>
    <w:qFormat/>
    <w:rsid w:val="00053DD2"/>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3textspaceafter">
    <w:name w:val="MDPI_3.3_text_space_after"/>
    <w:qFormat/>
    <w:rsid w:val="00053DD2"/>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5textbeforelist">
    <w:name w:val="MDPI_3.5_text_before_list"/>
    <w:qFormat/>
    <w:rsid w:val="00053DD2"/>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6textafterlist">
    <w:name w:val="MDPI_3.6_text_after_list"/>
    <w:qFormat/>
    <w:rsid w:val="00053DD2"/>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37itemize">
    <w:name w:val="MDPI_3.7_itemize"/>
    <w:qFormat/>
    <w:rsid w:val="00053DD2"/>
    <w:pPr>
      <w:numPr>
        <w:numId w:val="25"/>
      </w:numPr>
      <w:adjustRightInd w:val="0"/>
      <w:snapToGrid w:val="0"/>
      <w:spacing w:line="280" w:lineRule="atLeast"/>
      <w:jc w:val="both"/>
    </w:pPr>
    <w:rPr>
      <w:rFonts w:ascii="Palatino Linotype" w:eastAsia="Times New Roman" w:hAnsi="Palatino Linotype"/>
      <w:color w:val="000000"/>
      <w:szCs w:val="22"/>
      <w:lang w:eastAsia="de-DE" w:bidi="en-US"/>
      <w14:ligatures w14:val="standardContextual"/>
    </w:rPr>
  </w:style>
  <w:style w:type="paragraph" w:customStyle="1" w:styleId="MDPI38bullet">
    <w:name w:val="MDPI_3.8_bullet"/>
    <w:qFormat/>
    <w:rsid w:val="00053DD2"/>
    <w:pPr>
      <w:numPr>
        <w:numId w:val="26"/>
      </w:numPr>
      <w:adjustRightInd w:val="0"/>
      <w:snapToGrid w:val="0"/>
      <w:spacing w:line="280" w:lineRule="atLeast"/>
      <w:jc w:val="both"/>
    </w:pPr>
    <w:rPr>
      <w:rFonts w:ascii="Palatino Linotype" w:eastAsia="Times New Roman" w:hAnsi="Palatino Linotype"/>
      <w:color w:val="000000"/>
      <w:szCs w:val="22"/>
      <w:lang w:eastAsia="de-DE" w:bidi="en-US"/>
      <w14:ligatures w14:val="standardContextual"/>
    </w:rPr>
  </w:style>
  <w:style w:type="paragraph" w:customStyle="1" w:styleId="MDPI39equation">
    <w:name w:val="MDPI_3.9_equation"/>
    <w:qFormat/>
    <w:rsid w:val="00053DD2"/>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053DD2"/>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053DD2"/>
    <w:pPr>
      <w:adjustRightInd w:val="0"/>
      <w:snapToGrid w:val="0"/>
      <w:spacing w:before="240" w:after="120" w:line="280" w:lineRule="atLeast"/>
      <w:ind w:left="2608"/>
    </w:pPr>
    <w:rPr>
      <w:rFonts w:ascii="Palatino Linotype" w:eastAsia="Times New Roman" w:hAnsi="Palatino Linotype" w:cstheme="minorBidi"/>
      <w:color w:val="000000"/>
      <w:sz w:val="18"/>
      <w:szCs w:val="22"/>
      <w:lang w:eastAsia="de-DE" w:bidi="en-US"/>
      <w14:ligatures w14:val="standardContextual"/>
    </w:rPr>
  </w:style>
  <w:style w:type="paragraph" w:customStyle="1" w:styleId="MDPI42tablebody">
    <w:name w:val="MDPI_4.2_table_body"/>
    <w:qFormat/>
    <w:rsid w:val="00053DD2"/>
    <w:pPr>
      <w:adjustRightInd w:val="0"/>
      <w:snapToGrid w:val="0"/>
      <w:jc w:val="center"/>
    </w:pPr>
    <w:rPr>
      <w:rFonts w:ascii="Palatino Linotype" w:eastAsia="Times New Roman" w:hAnsi="Palatino Linotype"/>
      <w:snapToGrid w:val="0"/>
      <w:color w:val="000000"/>
      <w:lang w:eastAsia="de-DE" w:bidi="en-US"/>
      <w14:ligatures w14:val="standardContextual"/>
    </w:rPr>
  </w:style>
  <w:style w:type="paragraph" w:customStyle="1" w:styleId="MDPI43tablefooter">
    <w:name w:val="MDPI_4.3_table_footer"/>
    <w:next w:val="MDPI31text"/>
    <w:qFormat/>
    <w:rsid w:val="00053DD2"/>
    <w:pPr>
      <w:adjustRightInd w:val="0"/>
      <w:snapToGrid w:val="0"/>
      <w:spacing w:line="280" w:lineRule="atLeast"/>
      <w:ind w:left="2608"/>
    </w:pPr>
    <w:rPr>
      <w:rFonts w:ascii="Palatino Linotype" w:eastAsia="Times New Roman" w:hAnsi="Palatino Linotype" w:cs="Cordia New"/>
      <w:color w:val="000000"/>
      <w:sz w:val="18"/>
      <w:szCs w:val="22"/>
      <w:lang w:eastAsia="de-DE" w:bidi="en-US"/>
      <w14:ligatures w14:val="standardContextual"/>
    </w:rPr>
  </w:style>
  <w:style w:type="paragraph" w:customStyle="1" w:styleId="MDPI51figurecaption">
    <w:name w:val="MDPI_5.1_figure_caption"/>
    <w:qFormat/>
    <w:rsid w:val="00053DD2"/>
    <w:pPr>
      <w:adjustRightInd w:val="0"/>
      <w:snapToGrid w:val="0"/>
      <w:spacing w:before="120" w:after="240" w:line="280" w:lineRule="atLeast"/>
      <w:ind w:left="2608"/>
    </w:pPr>
    <w:rPr>
      <w:rFonts w:ascii="Palatino Linotype" w:eastAsia="Times New Roman" w:hAnsi="Palatino Linotype"/>
      <w:color w:val="000000"/>
      <w:sz w:val="18"/>
      <w:lang w:eastAsia="de-DE" w:bidi="en-US"/>
      <w14:ligatures w14:val="standardContextual"/>
    </w:rPr>
  </w:style>
  <w:style w:type="paragraph" w:customStyle="1" w:styleId="MDPI52figure">
    <w:name w:val="MDPI_5.2_figure"/>
    <w:qFormat/>
    <w:rsid w:val="00053DD2"/>
    <w:pPr>
      <w:adjustRightInd w:val="0"/>
      <w:snapToGrid w:val="0"/>
      <w:spacing w:before="240" w:after="120"/>
      <w:jc w:val="center"/>
    </w:pPr>
    <w:rPr>
      <w:rFonts w:ascii="Palatino Linotype" w:eastAsia="Times New Roman" w:hAnsi="Palatino Linotype"/>
      <w:snapToGrid w:val="0"/>
      <w:color w:val="000000"/>
      <w:lang w:eastAsia="de-DE" w:bidi="en-US"/>
      <w14:ligatures w14:val="standardContextual"/>
    </w:rPr>
  </w:style>
  <w:style w:type="paragraph" w:customStyle="1" w:styleId="MDPI23heading3">
    <w:name w:val="MDPI_2.3_heading3"/>
    <w:qFormat/>
    <w:rsid w:val="00053DD2"/>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14:ligatures w14:val="standardContextual"/>
    </w:rPr>
  </w:style>
  <w:style w:type="paragraph" w:customStyle="1" w:styleId="MDPI21heading1">
    <w:name w:val="MDPI_2.1_heading1"/>
    <w:qFormat/>
    <w:rsid w:val="00053DD2"/>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14:ligatures w14:val="standardContextual"/>
    </w:rPr>
  </w:style>
  <w:style w:type="paragraph" w:customStyle="1" w:styleId="MDPI22heading2">
    <w:name w:val="MDPI_2.2_heading2"/>
    <w:qFormat/>
    <w:rsid w:val="00053DD2"/>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14:ligatures w14:val="standardContextual"/>
    </w:rPr>
  </w:style>
  <w:style w:type="paragraph" w:customStyle="1" w:styleId="MDPI81references">
    <w:name w:val="MDPI_8.1_references"/>
    <w:qFormat/>
    <w:rsid w:val="00053DD2"/>
    <w:pPr>
      <w:numPr>
        <w:numId w:val="28"/>
      </w:numPr>
      <w:adjustRightInd w:val="0"/>
      <w:snapToGrid w:val="0"/>
      <w:spacing w:line="280" w:lineRule="atLeast"/>
      <w:jc w:val="both"/>
    </w:pPr>
    <w:rPr>
      <w:rFonts w:ascii="Palatino Linotype" w:eastAsia="Times New Roman" w:hAnsi="Palatino Linotype"/>
      <w:color w:val="000000"/>
      <w:sz w:val="18"/>
      <w:lang w:eastAsia="de-DE" w:bidi="en-US"/>
      <w14:ligatures w14:val="standardContextual"/>
    </w:rPr>
  </w:style>
  <w:style w:type="paragraph" w:styleId="Textodeglobo">
    <w:name w:val="Balloon Text"/>
    <w:basedOn w:val="Normal"/>
    <w:link w:val="TextodegloboCar"/>
    <w:uiPriority w:val="99"/>
    <w:rsid w:val="00937EA2"/>
    <w:rPr>
      <w:rFonts w:cs="Tahoma"/>
      <w:szCs w:val="18"/>
    </w:rPr>
  </w:style>
  <w:style w:type="character" w:customStyle="1" w:styleId="TextodegloboCar">
    <w:name w:val="Texto de globo Car"/>
    <w:link w:val="Textodeglobo"/>
    <w:uiPriority w:val="99"/>
    <w:rsid w:val="00937EA2"/>
    <w:rPr>
      <w:rFonts w:ascii="Palatino Linotype" w:hAnsi="Palatino Linotype" w:cs="Tahoma"/>
      <w:noProof/>
      <w:color w:val="000000"/>
      <w:szCs w:val="18"/>
    </w:rPr>
  </w:style>
  <w:style w:type="character" w:styleId="Nmerodelnea">
    <w:name w:val="line number"/>
    <w:uiPriority w:val="99"/>
    <w:rsid w:val="000779E3"/>
    <w:rPr>
      <w:rFonts w:ascii="Palatino Linotype" w:hAnsi="Palatino Linotype"/>
      <w:sz w:val="16"/>
    </w:rPr>
  </w:style>
  <w:style w:type="table" w:customStyle="1" w:styleId="MDPI41threelinetable">
    <w:name w:val="MDPI_4.1_three_line_table"/>
    <w:basedOn w:val="Tablanormal"/>
    <w:uiPriority w:val="99"/>
    <w:rsid w:val="00053DD2"/>
    <w:pPr>
      <w:adjustRightInd w:val="0"/>
      <w:snapToGrid w:val="0"/>
      <w:spacing w:line="280" w:lineRule="atLeast"/>
      <w:jc w:val="center"/>
    </w:pPr>
    <w:rPr>
      <w:rFonts w:ascii="Palatino Linotype" w:eastAsiaTheme="minorEastAsia" w:hAnsi="Palatino Linotype"/>
      <w:color w:val="000000"/>
      <w14:ligatures w14:val="standardContextual"/>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ipervnculo">
    <w:name w:val="Hyperlink"/>
    <w:uiPriority w:val="99"/>
    <w:rsid w:val="00937EA2"/>
    <w:rPr>
      <w:color w:val="0000FF"/>
      <w:u w:val="single"/>
    </w:rPr>
  </w:style>
  <w:style w:type="character" w:styleId="Mencinsinresolver">
    <w:name w:val="Unresolved Mention"/>
    <w:uiPriority w:val="99"/>
    <w:semiHidden/>
    <w:unhideWhenUsed/>
    <w:rsid w:val="007907E9"/>
    <w:rPr>
      <w:color w:val="605E5C"/>
      <w:shd w:val="clear" w:color="auto" w:fill="E1DFDD"/>
    </w:rPr>
  </w:style>
  <w:style w:type="table" w:styleId="Tablanormal4">
    <w:name w:val="Plain Table 4"/>
    <w:basedOn w:val="Tablanormal"/>
    <w:uiPriority w:val="44"/>
    <w:rsid w:val="0081267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053DD2"/>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82theorem">
    <w:name w:val="MDPI_8.2_theorem"/>
    <w:qFormat/>
    <w:rsid w:val="00053DD2"/>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14:ligatures w14:val="standardContextual"/>
    </w:rPr>
  </w:style>
  <w:style w:type="paragraph" w:customStyle="1" w:styleId="MDPI83proof">
    <w:name w:val="MDPI_8.3_proof"/>
    <w:qFormat/>
    <w:rsid w:val="00053DD2"/>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14:ligatures w14:val="standardContextual"/>
    </w:rPr>
  </w:style>
  <w:style w:type="paragraph" w:customStyle="1" w:styleId="MDPI61citation">
    <w:name w:val="MDPI_6.1_citation"/>
    <w:qFormat/>
    <w:rsid w:val="00053DD2"/>
    <w:pPr>
      <w:adjustRightInd w:val="0"/>
      <w:snapToGrid w:val="0"/>
      <w:spacing w:after="120" w:line="240" w:lineRule="atLeast"/>
      <w:ind w:right="113"/>
    </w:pPr>
    <w:rPr>
      <w:rFonts w:ascii="Palatino Linotype" w:hAnsi="Palatino Linotype" w:cs="Cordia New"/>
      <w:sz w:val="14"/>
      <w:szCs w:val="22"/>
      <w14:ligatures w14:val="standardContextual"/>
    </w:rPr>
  </w:style>
  <w:style w:type="paragraph" w:customStyle="1" w:styleId="MDPI62backmatter">
    <w:name w:val="MDPI_6.2_back_matter"/>
    <w:qFormat/>
    <w:rsid w:val="00053DD2"/>
    <w:pPr>
      <w:adjustRightInd w:val="0"/>
      <w:snapToGrid w:val="0"/>
      <w:spacing w:after="120" w:line="280" w:lineRule="atLeast"/>
      <w:ind w:left="2608"/>
      <w:jc w:val="both"/>
    </w:pPr>
    <w:rPr>
      <w:rFonts w:ascii="Palatino Linotype" w:eastAsia="Times New Roman" w:hAnsi="Palatino Linotype"/>
      <w:snapToGrid w:val="0"/>
      <w:color w:val="000000"/>
      <w:sz w:val="18"/>
      <w:lang w:bidi="en-US"/>
      <w14:ligatures w14:val="standardContextual"/>
    </w:rPr>
  </w:style>
  <w:style w:type="paragraph" w:customStyle="1" w:styleId="MDPI63notes">
    <w:name w:val="MDPI_6.3_notes"/>
    <w:qFormat/>
    <w:rsid w:val="00053DD2"/>
    <w:pPr>
      <w:adjustRightInd w:val="0"/>
      <w:snapToGrid w:val="0"/>
      <w:spacing w:before="240" w:line="280" w:lineRule="atLeast"/>
      <w:jc w:val="both"/>
    </w:pPr>
    <w:rPr>
      <w:rFonts w:ascii="Palatino Linotype" w:hAnsi="Palatino Linotype"/>
      <w:snapToGrid w:val="0"/>
      <w:color w:val="000000"/>
      <w:sz w:val="18"/>
      <w:lang w:bidi="en-US"/>
      <w14:ligatures w14:val="standardContextual"/>
    </w:rPr>
  </w:style>
  <w:style w:type="paragraph" w:customStyle="1" w:styleId="MDPI15academiceditor">
    <w:name w:val="MDPI_1.5_academic_editor"/>
    <w:qFormat/>
    <w:rsid w:val="00053DD2"/>
    <w:pPr>
      <w:adjustRightInd w:val="0"/>
      <w:snapToGrid w:val="0"/>
      <w:spacing w:before="120" w:line="240" w:lineRule="atLeast"/>
      <w:ind w:right="113"/>
    </w:pPr>
    <w:rPr>
      <w:rFonts w:ascii="Palatino Linotype" w:eastAsia="Times New Roman" w:hAnsi="Palatino Linotype"/>
      <w:color w:val="000000"/>
      <w:sz w:val="14"/>
      <w:szCs w:val="22"/>
      <w:lang w:eastAsia="de-DE" w:bidi="en-US"/>
      <w14:ligatures w14:val="standardContextual"/>
    </w:rPr>
  </w:style>
  <w:style w:type="paragraph" w:customStyle="1" w:styleId="MDPI411onetablecaption">
    <w:name w:val="MDPI_4.1.1_one_table_caption"/>
    <w:qFormat/>
    <w:rsid w:val="00053DD2"/>
    <w:pPr>
      <w:adjustRightInd w:val="0"/>
      <w:snapToGrid w:val="0"/>
      <w:spacing w:before="240" w:after="120" w:line="280" w:lineRule="atLeast"/>
      <w:jc w:val="center"/>
    </w:pPr>
    <w:rPr>
      <w:rFonts w:ascii="Palatino Linotype" w:eastAsiaTheme="minorEastAsia" w:hAnsi="Palatino Linotype" w:cstheme="minorBidi"/>
      <w:noProof/>
      <w:color w:val="000000"/>
      <w:sz w:val="18"/>
      <w:szCs w:val="22"/>
      <w:lang w:bidi="en-US"/>
      <w14:ligatures w14:val="standardContextual"/>
    </w:rPr>
  </w:style>
  <w:style w:type="paragraph" w:customStyle="1" w:styleId="MDPI511onefigurecaption">
    <w:name w:val="MDPI_5.1.1_one_figure_caption"/>
    <w:qFormat/>
    <w:rsid w:val="00053DD2"/>
    <w:pPr>
      <w:adjustRightInd w:val="0"/>
      <w:snapToGrid w:val="0"/>
      <w:spacing w:before="240" w:after="120" w:line="280" w:lineRule="atLeast"/>
      <w:jc w:val="center"/>
    </w:pPr>
    <w:rPr>
      <w:rFonts w:ascii="Palatino Linotype" w:eastAsiaTheme="minorEastAsia" w:hAnsi="Palatino Linotype"/>
      <w:noProof/>
      <w:color w:val="000000"/>
      <w:sz w:val="18"/>
      <w:lang w:bidi="en-US"/>
      <w14:ligatures w14:val="standardContextual"/>
    </w:rPr>
  </w:style>
  <w:style w:type="paragraph" w:customStyle="1" w:styleId="MDPI72copyright">
    <w:name w:val="MDPI_7.2_copyright"/>
    <w:qFormat/>
    <w:rsid w:val="00053DD2"/>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anormal"/>
    <w:uiPriority w:val="99"/>
    <w:rsid w:val="00053DD2"/>
    <w:rPr>
      <w:rFonts w:ascii="Palatino Linotype" w:hAnsi="Palatino Linotype"/>
      <w:color w:val="000000" w:themeColor="text1"/>
      <w:lang w:val="en-CA"/>
      <w14:ligatures w14:val="standardContextual"/>
    </w:rPr>
    <w:tblPr>
      <w:tblCellMar>
        <w:left w:w="0" w:type="dxa"/>
        <w:right w:w="0" w:type="dxa"/>
      </w:tblCellMar>
    </w:tblPr>
  </w:style>
  <w:style w:type="character" w:customStyle="1" w:styleId="apple-converted-space">
    <w:name w:val="apple-converted-space"/>
    <w:rsid w:val="00937EA2"/>
  </w:style>
  <w:style w:type="paragraph" w:styleId="Bibliografa">
    <w:name w:val="Bibliography"/>
    <w:basedOn w:val="Normal"/>
    <w:next w:val="Normal"/>
    <w:uiPriority w:val="37"/>
    <w:semiHidden/>
    <w:unhideWhenUsed/>
    <w:rsid w:val="00937EA2"/>
  </w:style>
  <w:style w:type="paragraph" w:styleId="Textoindependiente">
    <w:name w:val="Body Text"/>
    <w:link w:val="TextoindependienteCar"/>
    <w:rsid w:val="00937EA2"/>
    <w:pPr>
      <w:spacing w:after="120" w:line="340" w:lineRule="atLeast"/>
      <w:jc w:val="both"/>
    </w:pPr>
    <w:rPr>
      <w:rFonts w:ascii="Palatino Linotype" w:hAnsi="Palatino Linotype"/>
      <w:color w:val="000000"/>
      <w:sz w:val="24"/>
      <w:lang w:eastAsia="de-DE"/>
    </w:rPr>
  </w:style>
  <w:style w:type="character" w:customStyle="1" w:styleId="TextoindependienteCar">
    <w:name w:val="Texto independiente Car"/>
    <w:link w:val="Textoindependiente"/>
    <w:rsid w:val="00937EA2"/>
    <w:rPr>
      <w:rFonts w:ascii="Palatino Linotype" w:hAnsi="Palatino Linotype"/>
      <w:color w:val="000000"/>
      <w:sz w:val="24"/>
      <w:lang w:eastAsia="de-DE"/>
    </w:rPr>
  </w:style>
  <w:style w:type="character" w:styleId="Refdecomentario">
    <w:name w:val="annotation reference"/>
    <w:rsid w:val="00937EA2"/>
    <w:rPr>
      <w:sz w:val="21"/>
      <w:szCs w:val="21"/>
    </w:rPr>
  </w:style>
  <w:style w:type="paragraph" w:styleId="Textocomentario">
    <w:name w:val="annotation text"/>
    <w:basedOn w:val="Normal"/>
    <w:link w:val="TextocomentarioCar"/>
    <w:rsid w:val="00937EA2"/>
  </w:style>
  <w:style w:type="character" w:customStyle="1" w:styleId="TextocomentarioCar">
    <w:name w:val="Texto comentario Car"/>
    <w:link w:val="Textocomentario"/>
    <w:rsid w:val="00937EA2"/>
    <w:rPr>
      <w:rFonts w:ascii="Palatino Linotype" w:hAnsi="Palatino Linotype"/>
      <w:noProof/>
      <w:color w:val="000000"/>
    </w:rPr>
  </w:style>
  <w:style w:type="paragraph" w:styleId="Asuntodelcomentario">
    <w:name w:val="annotation subject"/>
    <w:basedOn w:val="Textocomentario"/>
    <w:next w:val="Textocomentario"/>
    <w:link w:val="AsuntodelcomentarioCar"/>
    <w:rsid w:val="00937EA2"/>
    <w:rPr>
      <w:b/>
      <w:bCs/>
    </w:rPr>
  </w:style>
  <w:style w:type="character" w:customStyle="1" w:styleId="AsuntodelcomentarioCar">
    <w:name w:val="Asunto del comentario Car"/>
    <w:link w:val="Asuntodelcomentario"/>
    <w:rsid w:val="00937EA2"/>
    <w:rPr>
      <w:rFonts w:ascii="Palatino Linotype" w:hAnsi="Palatino Linotype"/>
      <w:b/>
      <w:bCs/>
      <w:noProof/>
      <w:color w:val="000000"/>
    </w:rPr>
  </w:style>
  <w:style w:type="character" w:styleId="Refdenotaalfinal">
    <w:name w:val="endnote reference"/>
    <w:rsid w:val="00937EA2"/>
    <w:rPr>
      <w:vertAlign w:val="superscript"/>
    </w:rPr>
  </w:style>
  <w:style w:type="paragraph" w:styleId="Textonotaalfinal">
    <w:name w:val="endnote text"/>
    <w:basedOn w:val="Normal"/>
    <w:link w:val="TextonotaalfinalCar"/>
    <w:semiHidden/>
    <w:unhideWhenUsed/>
    <w:rsid w:val="00937EA2"/>
    <w:pPr>
      <w:spacing w:line="240" w:lineRule="auto"/>
    </w:pPr>
  </w:style>
  <w:style w:type="character" w:customStyle="1" w:styleId="TextonotaalfinalCar">
    <w:name w:val="Texto nota al final Car"/>
    <w:link w:val="Textonotaalfinal"/>
    <w:semiHidden/>
    <w:rsid w:val="00937EA2"/>
    <w:rPr>
      <w:rFonts w:ascii="Palatino Linotype" w:hAnsi="Palatino Linotype"/>
      <w:noProof/>
      <w:color w:val="000000"/>
    </w:rPr>
  </w:style>
  <w:style w:type="character" w:styleId="Hipervnculovisitado">
    <w:name w:val="FollowedHyperlink"/>
    <w:rsid w:val="00937EA2"/>
    <w:rPr>
      <w:color w:val="954F72"/>
      <w:u w:val="single"/>
    </w:rPr>
  </w:style>
  <w:style w:type="paragraph" w:styleId="Textonotapie">
    <w:name w:val="footnote text"/>
    <w:basedOn w:val="Normal"/>
    <w:link w:val="TextonotapieCar"/>
    <w:semiHidden/>
    <w:unhideWhenUsed/>
    <w:rsid w:val="00937EA2"/>
    <w:pPr>
      <w:spacing w:line="240" w:lineRule="auto"/>
    </w:pPr>
  </w:style>
  <w:style w:type="character" w:customStyle="1" w:styleId="TextonotapieCar">
    <w:name w:val="Texto nota pie Car"/>
    <w:link w:val="Textonotapie"/>
    <w:semiHidden/>
    <w:rsid w:val="00937EA2"/>
    <w:rPr>
      <w:rFonts w:ascii="Palatino Linotype" w:hAnsi="Palatino Linotype"/>
      <w:noProof/>
      <w:color w:val="000000"/>
    </w:rPr>
  </w:style>
  <w:style w:type="paragraph" w:styleId="NormalWeb">
    <w:name w:val="Normal (Web)"/>
    <w:basedOn w:val="Normal"/>
    <w:uiPriority w:val="99"/>
    <w:rsid w:val="00937EA2"/>
    <w:rPr>
      <w:szCs w:val="24"/>
    </w:rPr>
  </w:style>
  <w:style w:type="paragraph" w:customStyle="1" w:styleId="MsoFootnoteText0">
    <w:name w:val="MsoFootnoteText"/>
    <w:basedOn w:val="NormalWeb"/>
    <w:qFormat/>
    <w:rsid w:val="00937EA2"/>
    <w:rPr>
      <w:rFonts w:ascii="Times New Roman" w:hAnsi="Times New Roman"/>
    </w:rPr>
  </w:style>
  <w:style w:type="character" w:styleId="Nmerodepgina">
    <w:name w:val="page number"/>
    <w:rsid w:val="00937EA2"/>
  </w:style>
  <w:style w:type="character" w:styleId="Textodelmarcadordeposicin">
    <w:name w:val="Placeholder Text"/>
    <w:uiPriority w:val="99"/>
    <w:semiHidden/>
    <w:rsid w:val="00937EA2"/>
    <w:rPr>
      <w:color w:val="808080"/>
    </w:rPr>
  </w:style>
  <w:style w:type="paragraph" w:customStyle="1" w:styleId="MDPI71footnotes">
    <w:name w:val="MDPI_7.1_footnotes"/>
    <w:qFormat/>
    <w:rsid w:val="00053DD2"/>
    <w:pPr>
      <w:numPr>
        <w:numId w:val="27"/>
      </w:numPr>
      <w:adjustRightInd w:val="0"/>
      <w:snapToGrid w:val="0"/>
      <w:spacing w:line="280" w:lineRule="atLeast"/>
      <w:jc w:val="both"/>
    </w:pPr>
    <w:rPr>
      <w:rFonts w:ascii="Palatino Linotype" w:eastAsiaTheme="minorEastAsia" w:hAnsi="Palatino Linotype"/>
      <w:noProof/>
      <w:color w:val="000000"/>
      <w:sz w:val="18"/>
      <w14:ligatures w14:val="standardContextual"/>
    </w:rPr>
  </w:style>
  <w:style w:type="character" w:styleId="Textoennegrita">
    <w:name w:val="Strong"/>
    <w:basedOn w:val="Fuentedeprrafopredeter"/>
    <w:uiPriority w:val="22"/>
    <w:qFormat/>
    <w:rsid w:val="00EF5914"/>
    <w:rPr>
      <w:b/>
      <w:bCs/>
    </w:rPr>
  </w:style>
  <w:style w:type="paragraph" w:customStyle="1" w:styleId="SourceCode">
    <w:name w:val="Source Code"/>
    <w:basedOn w:val="Normal"/>
    <w:rsid w:val="0069638C"/>
    <w:pPr>
      <w:shd w:val="clear" w:color="auto" w:fill="F1F3F5"/>
      <w:wordWrap w:val="0"/>
    </w:pPr>
  </w:style>
  <w:style w:type="character" w:customStyle="1" w:styleId="KeywordTok">
    <w:name w:val="KeywordTok"/>
    <w:rsid w:val="0069638C"/>
    <w:rPr>
      <w:b/>
      <w:color w:val="003B4F"/>
      <w:shd w:val="clear" w:color="auto" w:fill="F1F3F5"/>
    </w:rPr>
  </w:style>
  <w:style w:type="character" w:customStyle="1" w:styleId="DataTypeTok">
    <w:name w:val="DataTypeTok"/>
    <w:rsid w:val="0069638C"/>
    <w:rPr>
      <w:color w:val="AD0000"/>
      <w:shd w:val="clear" w:color="auto" w:fill="F1F3F5"/>
    </w:rPr>
  </w:style>
  <w:style w:type="character" w:customStyle="1" w:styleId="DecValTok">
    <w:name w:val="DecValTok"/>
    <w:rsid w:val="0069638C"/>
    <w:rPr>
      <w:color w:val="AD0000"/>
      <w:shd w:val="clear" w:color="auto" w:fill="F1F3F5"/>
    </w:rPr>
  </w:style>
  <w:style w:type="character" w:customStyle="1" w:styleId="BaseNTok">
    <w:name w:val="BaseNTok"/>
    <w:rsid w:val="0069638C"/>
    <w:rPr>
      <w:color w:val="AD0000"/>
      <w:shd w:val="clear" w:color="auto" w:fill="F1F3F5"/>
    </w:rPr>
  </w:style>
  <w:style w:type="character" w:customStyle="1" w:styleId="FloatTok">
    <w:name w:val="FloatTok"/>
    <w:rsid w:val="0069638C"/>
    <w:rPr>
      <w:color w:val="AD0000"/>
      <w:shd w:val="clear" w:color="auto" w:fill="F1F3F5"/>
    </w:rPr>
  </w:style>
  <w:style w:type="character" w:customStyle="1" w:styleId="ConstantTok">
    <w:name w:val="ConstantTok"/>
    <w:rsid w:val="0069638C"/>
    <w:rPr>
      <w:color w:val="8F5902"/>
      <w:shd w:val="clear" w:color="auto" w:fill="F1F3F5"/>
    </w:rPr>
  </w:style>
  <w:style w:type="character" w:customStyle="1" w:styleId="CharTok">
    <w:name w:val="CharTok"/>
    <w:rsid w:val="0069638C"/>
    <w:rPr>
      <w:color w:val="20794D"/>
      <w:shd w:val="clear" w:color="auto" w:fill="F1F3F5"/>
    </w:rPr>
  </w:style>
  <w:style w:type="character" w:customStyle="1" w:styleId="SpecialCharTok">
    <w:name w:val="SpecialCharTok"/>
    <w:rsid w:val="0069638C"/>
    <w:rPr>
      <w:color w:val="5E5E5E"/>
      <w:shd w:val="clear" w:color="auto" w:fill="F1F3F5"/>
    </w:rPr>
  </w:style>
  <w:style w:type="character" w:customStyle="1" w:styleId="StringTok">
    <w:name w:val="StringTok"/>
    <w:rsid w:val="0069638C"/>
    <w:rPr>
      <w:color w:val="20794D"/>
      <w:shd w:val="clear" w:color="auto" w:fill="F1F3F5"/>
    </w:rPr>
  </w:style>
  <w:style w:type="character" w:customStyle="1" w:styleId="VerbatimStringTok">
    <w:name w:val="VerbatimStringTok"/>
    <w:rsid w:val="0069638C"/>
    <w:rPr>
      <w:color w:val="20794D"/>
      <w:shd w:val="clear" w:color="auto" w:fill="F1F3F5"/>
    </w:rPr>
  </w:style>
  <w:style w:type="character" w:customStyle="1" w:styleId="SpecialStringTok">
    <w:name w:val="SpecialStringTok"/>
    <w:rsid w:val="0069638C"/>
    <w:rPr>
      <w:color w:val="20794D"/>
      <w:shd w:val="clear" w:color="auto" w:fill="F1F3F5"/>
    </w:rPr>
  </w:style>
  <w:style w:type="character" w:customStyle="1" w:styleId="ImportTok">
    <w:name w:val="ImportTok"/>
    <w:rsid w:val="0069638C"/>
    <w:rPr>
      <w:color w:val="00769E"/>
      <w:shd w:val="clear" w:color="auto" w:fill="F1F3F5"/>
    </w:rPr>
  </w:style>
  <w:style w:type="character" w:customStyle="1" w:styleId="CommentTok">
    <w:name w:val="CommentTok"/>
    <w:rsid w:val="0069638C"/>
    <w:rPr>
      <w:color w:val="5E5E5E"/>
      <w:shd w:val="clear" w:color="auto" w:fill="F1F3F5"/>
    </w:rPr>
  </w:style>
  <w:style w:type="character" w:customStyle="1" w:styleId="DocumentationTok">
    <w:name w:val="DocumentationTok"/>
    <w:rsid w:val="0069638C"/>
    <w:rPr>
      <w:i/>
      <w:color w:val="5E5E5E"/>
      <w:shd w:val="clear" w:color="auto" w:fill="F1F3F5"/>
    </w:rPr>
  </w:style>
  <w:style w:type="character" w:customStyle="1" w:styleId="AnnotationTok">
    <w:name w:val="AnnotationTok"/>
    <w:rsid w:val="0069638C"/>
    <w:rPr>
      <w:color w:val="5E5E5E"/>
      <w:shd w:val="clear" w:color="auto" w:fill="F1F3F5"/>
    </w:rPr>
  </w:style>
  <w:style w:type="character" w:customStyle="1" w:styleId="CommentVarTok">
    <w:name w:val="CommentVarTok"/>
    <w:rsid w:val="0069638C"/>
    <w:rPr>
      <w:i/>
      <w:color w:val="5E5E5E"/>
      <w:shd w:val="clear" w:color="auto" w:fill="F1F3F5"/>
    </w:rPr>
  </w:style>
  <w:style w:type="character" w:customStyle="1" w:styleId="OtherTok">
    <w:name w:val="OtherTok"/>
    <w:rsid w:val="0069638C"/>
    <w:rPr>
      <w:color w:val="003B4F"/>
      <w:shd w:val="clear" w:color="auto" w:fill="F1F3F5"/>
    </w:rPr>
  </w:style>
  <w:style w:type="character" w:customStyle="1" w:styleId="FunctionTok">
    <w:name w:val="FunctionTok"/>
    <w:rsid w:val="0069638C"/>
    <w:rPr>
      <w:color w:val="4758AB"/>
      <w:shd w:val="clear" w:color="auto" w:fill="F1F3F5"/>
    </w:rPr>
  </w:style>
  <w:style w:type="character" w:customStyle="1" w:styleId="VariableTok">
    <w:name w:val="VariableTok"/>
    <w:rsid w:val="0069638C"/>
    <w:rPr>
      <w:color w:val="111111"/>
      <w:shd w:val="clear" w:color="auto" w:fill="F1F3F5"/>
    </w:rPr>
  </w:style>
  <w:style w:type="character" w:customStyle="1" w:styleId="ControlFlowTok">
    <w:name w:val="ControlFlowTok"/>
    <w:rsid w:val="0069638C"/>
    <w:rPr>
      <w:b/>
      <w:color w:val="003B4F"/>
      <w:shd w:val="clear" w:color="auto" w:fill="F1F3F5"/>
    </w:rPr>
  </w:style>
  <w:style w:type="character" w:customStyle="1" w:styleId="OperatorTok">
    <w:name w:val="OperatorTok"/>
    <w:rsid w:val="0069638C"/>
    <w:rPr>
      <w:color w:val="5E5E5E"/>
      <w:shd w:val="clear" w:color="auto" w:fill="F1F3F5"/>
    </w:rPr>
  </w:style>
  <w:style w:type="character" w:customStyle="1" w:styleId="BuiltInTok">
    <w:name w:val="BuiltInTok"/>
    <w:rsid w:val="0069638C"/>
    <w:rPr>
      <w:color w:val="003B4F"/>
      <w:shd w:val="clear" w:color="auto" w:fill="F1F3F5"/>
    </w:rPr>
  </w:style>
  <w:style w:type="character" w:customStyle="1" w:styleId="ExtensionTok">
    <w:name w:val="ExtensionTok"/>
    <w:rsid w:val="0069638C"/>
    <w:rPr>
      <w:color w:val="003B4F"/>
      <w:shd w:val="clear" w:color="auto" w:fill="F1F3F5"/>
    </w:rPr>
  </w:style>
  <w:style w:type="character" w:customStyle="1" w:styleId="PreprocessorTok">
    <w:name w:val="PreprocessorTok"/>
    <w:rsid w:val="0069638C"/>
    <w:rPr>
      <w:color w:val="AD0000"/>
      <w:shd w:val="clear" w:color="auto" w:fill="F1F3F5"/>
    </w:rPr>
  </w:style>
  <w:style w:type="character" w:customStyle="1" w:styleId="AttributeTok">
    <w:name w:val="AttributeTok"/>
    <w:rsid w:val="0069638C"/>
    <w:rPr>
      <w:color w:val="657422"/>
      <w:shd w:val="clear" w:color="auto" w:fill="F1F3F5"/>
    </w:rPr>
  </w:style>
  <w:style w:type="character" w:customStyle="1" w:styleId="RegionMarkerTok">
    <w:name w:val="RegionMarkerTok"/>
    <w:rsid w:val="0069638C"/>
    <w:rPr>
      <w:color w:val="003B4F"/>
      <w:shd w:val="clear" w:color="auto" w:fill="F1F3F5"/>
    </w:rPr>
  </w:style>
  <w:style w:type="character" w:customStyle="1" w:styleId="InformationTok">
    <w:name w:val="InformationTok"/>
    <w:rsid w:val="0069638C"/>
    <w:rPr>
      <w:color w:val="5E5E5E"/>
      <w:shd w:val="clear" w:color="auto" w:fill="F1F3F5"/>
    </w:rPr>
  </w:style>
  <w:style w:type="character" w:customStyle="1" w:styleId="WarningTok">
    <w:name w:val="WarningTok"/>
    <w:rsid w:val="0069638C"/>
    <w:rPr>
      <w:i/>
      <w:color w:val="5E5E5E"/>
      <w:shd w:val="clear" w:color="auto" w:fill="F1F3F5"/>
    </w:rPr>
  </w:style>
  <w:style w:type="character" w:customStyle="1" w:styleId="AlertTok">
    <w:name w:val="AlertTok"/>
    <w:rsid w:val="0069638C"/>
    <w:rPr>
      <w:color w:val="AD0000"/>
      <w:shd w:val="clear" w:color="auto" w:fill="F1F3F5"/>
    </w:rPr>
  </w:style>
  <w:style w:type="character" w:customStyle="1" w:styleId="ErrorTok">
    <w:name w:val="ErrorTok"/>
    <w:rsid w:val="0069638C"/>
    <w:rPr>
      <w:color w:val="AD0000"/>
      <w:shd w:val="clear" w:color="auto" w:fill="F1F3F5"/>
    </w:rPr>
  </w:style>
  <w:style w:type="character" w:customStyle="1" w:styleId="NormalTok">
    <w:name w:val="NormalTok"/>
    <w:rsid w:val="0069638C"/>
    <w:rPr>
      <w:color w:val="003B4F"/>
      <w:shd w:val="clear" w:color="auto" w:fill="F1F3F5"/>
    </w:rPr>
  </w:style>
  <w:style w:type="paragraph" w:styleId="Revisin">
    <w:name w:val="Revision"/>
    <w:hidden/>
    <w:uiPriority w:val="99"/>
    <w:semiHidden/>
    <w:rsid w:val="009B7682"/>
    <w:rPr>
      <w:rFonts w:ascii="Palatino Linotype" w:hAnsi="Palatino Linotype"/>
      <w:color w:val="000000"/>
    </w:rPr>
  </w:style>
  <w:style w:type="paragraph" w:styleId="HTMLconformatoprevio">
    <w:name w:val="HTML Preformatted"/>
    <w:basedOn w:val="Normal"/>
    <w:link w:val="HTMLconformatoprevioCar"/>
    <w:uiPriority w:val="99"/>
    <w:semiHidden/>
    <w:unhideWhenUsed/>
    <w:rsid w:val="00F7486B"/>
    <w:pPr>
      <w:spacing w:line="240" w:lineRule="auto"/>
    </w:pPr>
    <w:rPr>
      <w:rFonts w:ascii="Consolas" w:hAnsi="Consolas"/>
    </w:rPr>
  </w:style>
  <w:style w:type="character" w:customStyle="1" w:styleId="HTMLconformatoprevioCar">
    <w:name w:val="HTML con formato previo Car"/>
    <w:basedOn w:val="Fuentedeprrafopredeter"/>
    <w:link w:val="HTMLconformatoprevio"/>
    <w:uiPriority w:val="99"/>
    <w:semiHidden/>
    <w:rsid w:val="00F7486B"/>
    <w:rPr>
      <w:rFonts w:ascii="Consolas" w:hAnsi="Consola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40131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4.png"/><Relationship Id="rId1" Type="http://schemas.openxmlformats.org/officeDocument/2006/relationships/image" Target="media/image2.png"/></Relationships>
</file>

<file path=word/_rels/document.xml.rels><?xml version="1.0" encoding="UTF-8" standalone="yes"?>
<Relationships xmlns="http://schemas.openxmlformats.org/package/2006/relationships"><Relationship Id="rId26" Type="http://schemas.openxmlformats.org/officeDocument/2006/relationships/hyperlink" Target="https://www.zotero.org/google-docs/?Rvku7L" TargetMode="External"/><Relationship Id="rId117" Type="http://schemas.microsoft.com/office/2011/relationships/people" Target="people.xml"/><Relationship Id="rId21" Type="http://schemas.openxmlformats.org/officeDocument/2006/relationships/hyperlink" Target="https://www.zotero.org/google-docs/?euC7YX" TargetMode="External"/><Relationship Id="rId42" Type="http://schemas.openxmlformats.org/officeDocument/2006/relationships/hyperlink" Target="https://www.zotero.org/google-docs/?hf9IDF" TargetMode="External"/><Relationship Id="rId47" Type="http://schemas.openxmlformats.org/officeDocument/2006/relationships/hyperlink" Target="https://www.zotero.org/google-docs/?gz52l1" TargetMode="External"/><Relationship Id="rId63" Type="http://schemas.openxmlformats.org/officeDocument/2006/relationships/hyperlink" Target="https://www.zotero.org/google-docs/?MaC18N" TargetMode="External"/><Relationship Id="rId68" Type="http://schemas.openxmlformats.org/officeDocument/2006/relationships/hyperlink" Target="https://www.zotero.org/google-docs/?N98MgR" TargetMode="External"/><Relationship Id="rId84" Type="http://schemas.openxmlformats.org/officeDocument/2006/relationships/hyperlink" Target="https://www.zotero.org/google-docs/?GDnhnI" TargetMode="External"/><Relationship Id="rId89" Type="http://schemas.openxmlformats.org/officeDocument/2006/relationships/hyperlink" Target="https://www.zotero.org/google-docs/?o1GtOC" TargetMode="External"/><Relationship Id="rId112" Type="http://schemas.openxmlformats.org/officeDocument/2006/relationships/header" Target="header2.xml"/><Relationship Id="rId16" Type="http://schemas.openxmlformats.org/officeDocument/2006/relationships/hyperlink" Target="https://www.zotero.org/google-docs/?qLmdUZ" TargetMode="External"/><Relationship Id="rId107" Type="http://schemas.openxmlformats.org/officeDocument/2006/relationships/hyperlink" Target="https://www.zotero.org/google-docs/?oJ3KWV" TargetMode="External"/><Relationship Id="rId11" Type="http://schemas.openxmlformats.org/officeDocument/2006/relationships/hyperlink" Target="https://www.zotero.org/google-docs/?Mh7zGB" TargetMode="External"/><Relationship Id="rId32" Type="http://schemas.openxmlformats.org/officeDocument/2006/relationships/hyperlink" Target="https://www.zotero.org/google-docs/?K369WZ" TargetMode="External"/><Relationship Id="rId37" Type="http://schemas.openxmlformats.org/officeDocument/2006/relationships/hyperlink" Target="https://www.zotero.org/google-docs/?ULEnEk" TargetMode="External"/><Relationship Id="rId53" Type="http://schemas.openxmlformats.org/officeDocument/2006/relationships/hyperlink" Target="https://www.zotero.org/google-docs/?9hN49F" TargetMode="External"/><Relationship Id="rId58" Type="http://schemas.openxmlformats.org/officeDocument/2006/relationships/hyperlink" Target="https://www.zotero.org/google-docs/?anbOUl" TargetMode="External"/><Relationship Id="rId74" Type="http://schemas.openxmlformats.org/officeDocument/2006/relationships/image" Target="media/image7.jpeg"/><Relationship Id="rId79" Type="http://schemas.openxmlformats.org/officeDocument/2006/relationships/hyperlink" Target="https://www.zotero.org/google-docs/?jchZwv" TargetMode="External"/><Relationship Id="rId102" Type="http://schemas.openxmlformats.org/officeDocument/2006/relationships/hyperlink" Target="https://www.zotero.org/google-docs/?ZGMe9B" TargetMode="External"/><Relationship Id="rId5" Type="http://schemas.openxmlformats.org/officeDocument/2006/relationships/footnotes" Target="footnotes.xml"/><Relationship Id="rId90" Type="http://schemas.openxmlformats.org/officeDocument/2006/relationships/hyperlink" Target="https://www.zotero.org/google-docs/?CarLZc" TargetMode="External"/><Relationship Id="rId95" Type="http://schemas.openxmlformats.org/officeDocument/2006/relationships/hyperlink" Target="https://www.zotero.org/google-docs/?ULl1Px" TargetMode="External"/><Relationship Id="rId22" Type="http://schemas.openxmlformats.org/officeDocument/2006/relationships/hyperlink" Target="https://www.zotero.org/google-docs/?f33bNo" TargetMode="External"/><Relationship Id="rId27" Type="http://schemas.openxmlformats.org/officeDocument/2006/relationships/hyperlink" Target="https://www.zotero.org/google-docs/?Jl59VS" TargetMode="External"/><Relationship Id="rId43" Type="http://schemas.openxmlformats.org/officeDocument/2006/relationships/image" Target="media/image6.jpg"/><Relationship Id="rId48" Type="http://schemas.openxmlformats.org/officeDocument/2006/relationships/hyperlink" Target="https://www.zotero.org/google-docs/?4l5d7N" TargetMode="External"/><Relationship Id="rId64" Type="http://schemas.openxmlformats.org/officeDocument/2006/relationships/hyperlink" Target="https://www.zotero.org/google-docs/?CtCdZP" TargetMode="External"/><Relationship Id="rId69" Type="http://schemas.openxmlformats.org/officeDocument/2006/relationships/hyperlink" Target="https://www.zotero.org/google-docs/?N98MgR" TargetMode="External"/><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hyperlink" Target="https://www.zotero.org/google-docs/?tl5Zfr" TargetMode="External"/><Relationship Id="rId85" Type="http://schemas.openxmlformats.org/officeDocument/2006/relationships/hyperlink" Target="https://www.zotero.org/google-docs/?I1PPHS" TargetMode="External"/><Relationship Id="rId12" Type="http://schemas.openxmlformats.org/officeDocument/2006/relationships/hyperlink" Target="https://www.zotero.org/google-docs/?5mF91J" TargetMode="External"/><Relationship Id="rId17" Type="http://schemas.openxmlformats.org/officeDocument/2006/relationships/hyperlink" Target="https://www.zotero.org/google-docs/?iLeMan" TargetMode="External"/><Relationship Id="rId33" Type="http://schemas.openxmlformats.org/officeDocument/2006/relationships/hyperlink" Target="https://www.zotero.org/google-docs/?aoYASQ" TargetMode="External"/><Relationship Id="rId38" Type="http://schemas.openxmlformats.org/officeDocument/2006/relationships/hyperlink" Target="https://www.zotero.org/google-docs/?4ZIrPv" TargetMode="External"/><Relationship Id="rId59" Type="http://schemas.openxmlformats.org/officeDocument/2006/relationships/hyperlink" Target="https://www.zotero.org/google-docs/?g1MRW0" TargetMode="External"/><Relationship Id="rId103" Type="http://schemas.openxmlformats.org/officeDocument/2006/relationships/hyperlink" Target="https://www.zotero.org/google-docs/?A6DRN2" TargetMode="External"/><Relationship Id="rId108" Type="http://schemas.openxmlformats.org/officeDocument/2006/relationships/hyperlink" Target="https://www.mdpi.com/article/doi/s1" TargetMode="External"/><Relationship Id="rId54" Type="http://schemas.openxmlformats.org/officeDocument/2006/relationships/hyperlink" Target="https://www.zotero.org/google-docs/?TwyBi5" TargetMode="External"/><Relationship Id="rId70" Type="http://schemas.openxmlformats.org/officeDocument/2006/relationships/hyperlink" Target="https://www.zotero.org/google-docs/?N98MgR" TargetMode="External"/><Relationship Id="rId75" Type="http://schemas.openxmlformats.org/officeDocument/2006/relationships/hyperlink" Target="https://www.zotero.org/google-docs/?ulIfiO" TargetMode="External"/><Relationship Id="rId91" Type="http://schemas.openxmlformats.org/officeDocument/2006/relationships/hyperlink" Target="https://www.zotero.org/google-docs/?xA8Z6I" TargetMode="External"/><Relationship Id="rId96" Type="http://schemas.openxmlformats.org/officeDocument/2006/relationships/hyperlink" Target="https://www.zotero.org/google-docs/?2jVOxd"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zotero.org/google-docs/?w63LoD" TargetMode="External"/><Relationship Id="rId28" Type="http://schemas.openxmlformats.org/officeDocument/2006/relationships/hyperlink" Target="https://www.zotero.org/google-docs/?8dc0O0" TargetMode="External"/><Relationship Id="rId49" Type="http://schemas.openxmlformats.org/officeDocument/2006/relationships/hyperlink" Target="https://www.zotero.org/google-docs/?TCfmMO" TargetMode="External"/><Relationship Id="rId114" Type="http://schemas.openxmlformats.org/officeDocument/2006/relationships/header" Target="header3.xml"/><Relationship Id="rId10" Type="http://schemas.microsoft.com/office/2018/08/relationships/commentsExtensible" Target="commentsExtensible.xml"/><Relationship Id="rId31" Type="http://schemas.openxmlformats.org/officeDocument/2006/relationships/hyperlink" Target="https://www.zotero.org/google-docs/?Rnw67O" TargetMode="External"/><Relationship Id="rId44" Type="http://schemas.openxmlformats.org/officeDocument/2006/relationships/hyperlink" Target="https://www.zotero.org/google-docs/?V1S25f" TargetMode="External"/><Relationship Id="rId52" Type="http://schemas.openxmlformats.org/officeDocument/2006/relationships/hyperlink" Target="https://www.zotero.org/google-docs/?IgsFsf" TargetMode="External"/><Relationship Id="rId60" Type="http://schemas.openxmlformats.org/officeDocument/2006/relationships/hyperlink" Target="https://www.zotero.org/google-docs/?KA0OwV" TargetMode="External"/><Relationship Id="rId65" Type="http://schemas.openxmlformats.org/officeDocument/2006/relationships/hyperlink" Target="https://www.zotero.org/google-docs/?pbuAW1" TargetMode="External"/><Relationship Id="rId73" Type="http://schemas.openxmlformats.org/officeDocument/2006/relationships/hyperlink" Target="https://www.zotero.org/google-docs/?N98MgR" TargetMode="External"/><Relationship Id="rId78" Type="http://schemas.openxmlformats.org/officeDocument/2006/relationships/image" Target="media/image10.jpeg"/><Relationship Id="rId81" Type="http://schemas.openxmlformats.org/officeDocument/2006/relationships/hyperlink" Target="https://www.zotero.org/google-docs/?Vpc2xF" TargetMode="External"/><Relationship Id="rId86" Type="http://schemas.openxmlformats.org/officeDocument/2006/relationships/hyperlink" Target="https://www.zotero.org/google-docs/?VHEdlN" TargetMode="External"/><Relationship Id="rId94" Type="http://schemas.openxmlformats.org/officeDocument/2006/relationships/hyperlink" Target="https://www.zotero.org/google-docs/?kATBQG" TargetMode="External"/><Relationship Id="rId99" Type="http://schemas.openxmlformats.org/officeDocument/2006/relationships/hyperlink" Target="https://www.zotero.org/google-docs/?QDW71Q" TargetMode="External"/><Relationship Id="rId101" Type="http://schemas.openxmlformats.org/officeDocument/2006/relationships/hyperlink" Target="https://www.zotero.org/google-docs/?c8KwXA"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hyperlink" Target="https://www.zotero.org/google-docs/?oPXwTH" TargetMode="External"/><Relationship Id="rId18" Type="http://schemas.openxmlformats.org/officeDocument/2006/relationships/hyperlink" Target="https://www.zotero.org/google-docs/?gJOWqW" TargetMode="External"/><Relationship Id="rId39" Type="http://schemas.openxmlformats.org/officeDocument/2006/relationships/hyperlink" Target="https://www.zotero.org/google-docs/?EUGt0M" TargetMode="External"/><Relationship Id="rId109" Type="http://schemas.openxmlformats.org/officeDocument/2006/relationships/hyperlink" Target="https://doi.org/10.1079/cabicompendium.45643" TargetMode="External"/><Relationship Id="rId34" Type="http://schemas.openxmlformats.org/officeDocument/2006/relationships/image" Target="media/image1.jpg"/><Relationship Id="rId50" Type="http://schemas.openxmlformats.org/officeDocument/2006/relationships/hyperlink" Target="https://www.zotero.org/google-docs/?dk3uPq" TargetMode="External"/><Relationship Id="rId55" Type="http://schemas.openxmlformats.org/officeDocument/2006/relationships/hyperlink" Target="https://www.zotero.org/google-docs/?D3PVvc" TargetMode="External"/><Relationship Id="rId76" Type="http://schemas.openxmlformats.org/officeDocument/2006/relationships/image" Target="media/image9.jpeg"/><Relationship Id="rId97" Type="http://schemas.openxmlformats.org/officeDocument/2006/relationships/hyperlink" Target="https://www.zotero.org/google-docs/?t0gEjD" TargetMode="External"/><Relationship Id="rId104" Type="http://schemas.openxmlformats.org/officeDocument/2006/relationships/hyperlink" Target="https://www.zotero.org/google-docs/?wFUnqw" TargetMode="External"/><Relationship Id="rId7" Type="http://schemas.openxmlformats.org/officeDocument/2006/relationships/comments" Target="comments.xml"/><Relationship Id="rId71" Type="http://schemas.openxmlformats.org/officeDocument/2006/relationships/hyperlink" Target="https://www.zotero.org/google-docs/?N98MgR" TargetMode="External"/><Relationship Id="rId92" Type="http://schemas.openxmlformats.org/officeDocument/2006/relationships/hyperlink" Target="https://www.zotero.org/google-docs/?KwjsZt" TargetMode="External"/><Relationship Id="rId2" Type="http://schemas.openxmlformats.org/officeDocument/2006/relationships/styles" Target="styles.xml"/><Relationship Id="rId29" Type="http://schemas.openxmlformats.org/officeDocument/2006/relationships/hyperlink" Target="https://www.zotero.org/google-docs/?43qrVM" TargetMode="External"/><Relationship Id="rId24" Type="http://schemas.openxmlformats.org/officeDocument/2006/relationships/hyperlink" Target="https://www.zotero.org/google-docs/?isOXfz" TargetMode="External"/><Relationship Id="rId40" Type="http://schemas.openxmlformats.org/officeDocument/2006/relationships/image" Target="media/image5.jpg"/><Relationship Id="rId45" Type="http://schemas.openxmlformats.org/officeDocument/2006/relationships/hyperlink" Target="https://www.zotero.org/google-docs/?R1QxZw" TargetMode="External"/><Relationship Id="rId66" Type="http://schemas.openxmlformats.org/officeDocument/2006/relationships/hyperlink" Target="https://www.zotero.org/google-docs/?HWWLFY" TargetMode="External"/><Relationship Id="rId87" Type="http://schemas.openxmlformats.org/officeDocument/2006/relationships/hyperlink" Target="https://www.zotero.org/google-docs/?GTHR2y" TargetMode="External"/><Relationship Id="rId110" Type="http://schemas.openxmlformats.org/officeDocument/2006/relationships/hyperlink" Target="https://cran.r-project.org/package=lme4" TargetMode="External"/><Relationship Id="rId115" Type="http://schemas.openxmlformats.org/officeDocument/2006/relationships/footer" Target="footer2.xml"/><Relationship Id="rId61" Type="http://schemas.openxmlformats.org/officeDocument/2006/relationships/hyperlink" Target="https://www.zotero.org/google-docs/?HMh1E6" TargetMode="External"/><Relationship Id="rId82" Type="http://schemas.openxmlformats.org/officeDocument/2006/relationships/hyperlink" Target="https://www.zotero.org/google-docs/?7OqAep" TargetMode="External"/><Relationship Id="rId19" Type="http://schemas.openxmlformats.org/officeDocument/2006/relationships/hyperlink" Target="https://www.zotero.org/google-docs/?hAKRFR" TargetMode="External"/><Relationship Id="rId14" Type="http://schemas.openxmlformats.org/officeDocument/2006/relationships/hyperlink" Target="https://www.zotero.org/google-docs/?wTwoy2" TargetMode="External"/><Relationship Id="rId30" Type="http://schemas.openxmlformats.org/officeDocument/2006/relationships/hyperlink" Target="https://www.zotero.org/google-docs/?tl7gkV" TargetMode="External"/><Relationship Id="rId35" Type="http://schemas.openxmlformats.org/officeDocument/2006/relationships/image" Target="media/image3.jpg"/><Relationship Id="rId56" Type="http://schemas.openxmlformats.org/officeDocument/2006/relationships/hyperlink" Target="https://www.zotero.org/google-docs/?PgEVgp" TargetMode="External"/><Relationship Id="rId77" Type="http://schemas.openxmlformats.org/officeDocument/2006/relationships/hyperlink" Target="https://www.zotero.org/google-docs/?BNuvXj" TargetMode="External"/><Relationship Id="rId100" Type="http://schemas.openxmlformats.org/officeDocument/2006/relationships/hyperlink" Target="https://www.zotero.org/google-docs/?iOTbeX" TargetMode="External"/><Relationship Id="rId105" Type="http://schemas.openxmlformats.org/officeDocument/2006/relationships/hyperlink" Target="https://www.zotero.org/google-docs/?IUdNkH" TargetMode="External"/><Relationship Id="rId8" Type="http://schemas.microsoft.com/office/2011/relationships/commentsExtended" Target="commentsExtended.xml"/><Relationship Id="rId51" Type="http://schemas.openxmlformats.org/officeDocument/2006/relationships/hyperlink" Target="https://www.zotero.org/google-docs/?J9mEhq" TargetMode="External"/><Relationship Id="rId72" Type="http://schemas.openxmlformats.org/officeDocument/2006/relationships/hyperlink" Target="https://www.zotero.org/google-docs/?N98MgR" TargetMode="External"/><Relationship Id="rId93" Type="http://schemas.openxmlformats.org/officeDocument/2006/relationships/hyperlink" Target="https://www.zotero.org/google-docs/?5Fhgs9" TargetMode="External"/><Relationship Id="rId98" Type="http://schemas.openxmlformats.org/officeDocument/2006/relationships/hyperlink" Target="https://www.zotero.org/google-docs/?0qKtUF" TargetMode="External"/><Relationship Id="rId3" Type="http://schemas.openxmlformats.org/officeDocument/2006/relationships/settings" Target="settings.xml"/><Relationship Id="rId25" Type="http://schemas.openxmlformats.org/officeDocument/2006/relationships/hyperlink" Target="https://www.zotero.org/google-docs/?xWkdl2" TargetMode="External"/><Relationship Id="rId46" Type="http://schemas.openxmlformats.org/officeDocument/2006/relationships/hyperlink" Target="https://www.zotero.org/google-docs/?QonY3E" TargetMode="External"/><Relationship Id="rId67" Type="http://schemas.openxmlformats.org/officeDocument/2006/relationships/hyperlink" Target="https://www.zotero.org/google-docs/?WLNIuz" TargetMode="External"/><Relationship Id="rId116" Type="http://schemas.openxmlformats.org/officeDocument/2006/relationships/fontTable" Target="fontTable.xml"/><Relationship Id="rId20" Type="http://schemas.openxmlformats.org/officeDocument/2006/relationships/hyperlink" Target="https://www.zotero.org/google-docs/?rGhsso" TargetMode="External"/><Relationship Id="rId41" Type="http://schemas.openxmlformats.org/officeDocument/2006/relationships/hyperlink" Target="https://www.zotero.org/google-docs/?nn006u" TargetMode="External"/><Relationship Id="rId62" Type="http://schemas.openxmlformats.org/officeDocument/2006/relationships/hyperlink" Target="https://www.zotero.org/google-docs/?DtlGt3" TargetMode="External"/><Relationship Id="rId83" Type="http://schemas.openxmlformats.org/officeDocument/2006/relationships/hyperlink" Target="https://www.zotero.org/google-docs/?7OqAep" TargetMode="External"/><Relationship Id="rId88" Type="http://schemas.openxmlformats.org/officeDocument/2006/relationships/hyperlink" Target="https://www.zotero.org/google-docs/?vMHtVL" TargetMode="External"/><Relationship Id="rId111" Type="http://schemas.openxmlformats.org/officeDocument/2006/relationships/header" Target="header1.xml"/><Relationship Id="rId15" Type="http://schemas.openxmlformats.org/officeDocument/2006/relationships/hyperlink" Target="https://www.zotero.org/google-docs/?mowINC" TargetMode="External"/><Relationship Id="rId36" Type="http://schemas.openxmlformats.org/officeDocument/2006/relationships/hyperlink" Target="https://www.zotero.org/google-docs/?5WLFdF" TargetMode="External"/><Relationship Id="rId57" Type="http://schemas.openxmlformats.org/officeDocument/2006/relationships/hyperlink" Target="https://www.zotero.org/google-docs/?axnnHS" TargetMode="External"/><Relationship Id="rId106" Type="http://schemas.openxmlformats.org/officeDocument/2006/relationships/hyperlink" Target="https://www.zotero.org/google-docs/?D8ECor"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Downloads\ijpb-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ijpb-template.dot</Template>
  <TotalTime>650</TotalTime>
  <Pages>22</Pages>
  <Words>11707</Words>
  <Characters>64390</Characters>
  <Application>Microsoft Office Word</Application>
  <DocSecurity>0</DocSecurity>
  <Lines>536</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Type of the Paper (Article</vt:lpstr>
      <vt:lpstr>Type of the Paper (Article</vt:lpstr>
    </vt:vector>
  </TitlesOfParts>
  <Company/>
  <LinksUpToDate>false</LinksUpToDate>
  <CharactersWithSpaces>75946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MDPI</dc:creator>
  <cp:keywords/>
  <dc:description/>
  <cp:lastModifiedBy>Flavio Lozano Isla</cp:lastModifiedBy>
  <cp:revision>44</cp:revision>
  <cp:lastPrinted>2025-11-22T08:25:00Z</cp:lastPrinted>
  <dcterms:created xsi:type="dcterms:W3CDTF">2025-11-22T08:25:00Z</dcterms:created>
  <dcterms:modified xsi:type="dcterms:W3CDTF">2025-11-28T17:57:00Z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bdb61947539b80c21e37412124ed17e727525b6be7740521745f0b8113ee1cf7</vt:lpwstr>
  </property>
  <property fmtid="{D5CDD505-2E9C-101B-9397-08002B2CF9AE}" pid="3" name="propertyWordCount">
    <vt:i4>7400</vt:i4>
  </property>
  <property fmtid="{D5CDD505-2E9C-101B-9397-08002B2CF9AE}" pid="4" name="propertyVariant">
    <vt:lpwstr>English (US)</vt:lpwstr>
  </property>
  <property fmtid="{D5CDD505-2E9C-101B-9397-08002B2CF9AE}" pid="5" name="propertyStatus">
    <vt:lpwstr>Standard</vt:lpwstr>
  </property>
</Properties>
</file>